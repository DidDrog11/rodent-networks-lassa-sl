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D4C83A" w14:textId="641DB00E" w:rsidR="00D67F80" w:rsidRDefault="00000000" w:rsidP="00EB4377">
      <w:pPr>
        <w:pStyle w:val="Title"/>
        <w:spacing w:line="480" w:lineRule="auto"/>
      </w:pPr>
      <w:r>
        <w:t xml:space="preserve">Contact networks of small mammals highlight potential transmission foci of </w:t>
      </w:r>
      <w:del w:id="38" w:author="David Simons" w:date="2025-06-12T13:00:00Z" w16du:dateUtc="2025-06-12T11:00:00Z">
        <w:r>
          <w:rPr>
            <w:i/>
            <w:iCs/>
          </w:rPr>
          <w:delText>Lassa mammarenavirus</w:delText>
        </w:r>
      </w:del>
      <w:proofErr w:type="spellStart"/>
      <w:ins w:id="39" w:author="David Simons" w:date="2025-06-12T13:00:00Z" w16du:dateUtc="2025-06-12T11:00:00Z">
        <w:r w:rsidR="00EB4377">
          <w:rPr>
            <w:i/>
            <w:iCs/>
          </w:rPr>
          <w:t>Mammarenvirus</w:t>
        </w:r>
        <w:proofErr w:type="spellEnd"/>
        <w:r w:rsidR="00EB4377">
          <w:rPr>
            <w:i/>
            <w:iCs/>
          </w:rPr>
          <w:t xml:space="preserve"> </w:t>
        </w:r>
        <w:proofErr w:type="spellStart"/>
        <w:r w:rsidR="00EB4377">
          <w:rPr>
            <w:i/>
            <w:iCs/>
          </w:rPr>
          <w:t>lassaense</w:t>
        </w:r>
      </w:ins>
      <w:proofErr w:type="spellEnd"/>
      <w:r>
        <w:t>.</w:t>
      </w:r>
    </w:p>
    <w:p w14:paraId="13FF4275" w14:textId="77777777" w:rsidR="00D67F80" w:rsidRDefault="00000000" w:rsidP="00EB4377">
      <w:pPr>
        <w:pStyle w:val="Heading1"/>
        <w:spacing w:line="480" w:lineRule="auto"/>
      </w:pPr>
      <w:bookmarkStart w:id="40" w:name="authors"/>
      <w:r>
        <w:t>Authors</w:t>
      </w:r>
    </w:p>
    <w:p w14:paraId="42A533A8" w14:textId="77777777" w:rsidR="00D67F80" w:rsidRDefault="00000000" w:rsidP="00EB4377">
      <w:pPr>
        <w:pStyle w:val="FirstParagraph"/>
        <w:spacing w:line="480" w:lineRule="auto"/>
      </w:pPr>
      <w:r>
        <w:t xml:space="preserve">David Simons </w:t>
      </w:r>
      <w:r>
        <w:rPr>
          <w:vertAlign w:val="superscript"/>
        </w:rPr>
        <w:t>1,2,3</w:t>
      </w:r>
      <w:r>
        <w:t xml:space="preserve">, Ravi Goyal </w:t>
      </w:r>
      <w:r>
        <w:rPr>
          <w:vertAlign w:val="superscript"/>
        </w:rPr>
        <w:t>4</w:t>
      </w:r>
      <w:r>
        <w:t xml:space="preserve">, Umaru Bangura </w:t>
      </w:r>
      <w:r>
        <w:rPr>
          <w:vertAlign w:val="superscript"/>
        </w:rPr>
        <w:t>5,6</w:t>
      </w:r>
      <w:r>
        <w:t xml:space="preserve">, Rory Gibb </w:t>
      </w:r>
      <w:r>
        <w:rPr>
          <w:vertAlign w:val="superscript"/>
        </w:rPr>
        <w:t>2,7</w:t>
      </w:r>
      <w:r>
        <w:t xml:space="preserve"> Ben Rushton </w:t>
      </w:r>
      <w:r>
        <w:rPr>
          <w:vertAlign w:val="superscript"/>
        </w:rPr>
        <w:t>8</w:t>
      </w:r>
      <w:r>
        <w:t xml:space="preserve">, Dianah </w:t>
      </w:r>
      <w:proofErr w:type="spellStart"/>
      <w:r>
        <w:t>Sondufu</w:t>
      </w:r>
      <w:proofErr w:type="spellEnd"/>
      <w:r>
        <w:t xml:space="preserve"> </w:t>
      </w:r>
      <w:r>
        <w:rPr>
          <w:vertAlign w:val="superscript"/>
        </w:rPr>
        <w:t>6</w:t>
      </w:r>
      <w:r>
        <w:t xml:space="preserve">, Joyce Lamin </w:t>
      </w:r>
      <w:r>
        <w:rPr>
          <w:vertAlign w:val="superscript"/>
        </w:rPr>
        <w:t>6</w:t>
      </w:r>
      <w:r>
        <w:t xml:space="preserve">, James Koninga </w:t>
      </w:r>
      <w:r>
        <w:rPr>
          <w:vertAlign w:val="superscript"/>
        </w:rPr>
        <w:t>9</w:t>
      </w:r>
      <w:r>
        <w:t xml:space="preserve">, Momoh Jimmy </w:t>
      </w:r>
      <w:r>
        <w:rPr>
          <w:vertAlign w:val="superscript"/>
        </w:rPr>
        <w:t>9</w:t>
      </w:r>
      <w:r>
        <w:t xml:space="preserve">, Mike Dawson </w:t>
      </w:r>
      <w:r>
        <w:rPr>
          <w:vertAlign w:val="superscript"/>
        </w:rPr>
        <w:t>6</w:t>
      </w:r>
      <w:r>
        <w:t xml:space="preserve">, Joseph Lahai </w:t>
      </w:r>
      <w:r>
        <w:rPr>
          <w:vertAlign w:val="superscript"/>
        </w:rPr>
        <w:t>6</w:t>
      </w:r>
      <w:r>
        <w:t xml:space="preserve">, Rashid Ansumana </w:t>
      </w:r>
      <w:r>
        <w:rPr>
          <w:vertAlign w:val="superscript"/>
        </w:rPr>
        <w:t>6</w:t>
      </w:r>
      <w:r>
        <w:t>, Elisabeth Fichet-</w:t>
      </w:r>
      <w:proofErr w:type="spellStart"/>
      <w:r>
        <w:t>Calvet</w:t>
      </w:r>
      <w:proofErr w:type="spellEnd"/>
      <w:r>
        <w:t xml:space="preserve"> </w:t>
      </w:r>
      <w:r>
        <w:rPr>
          <w:vertAlign w:val="superscript"/>
        </w:rPr>
        <w:t>5</w:t>
      </w:r>
      <w:r>
        <w:t xml:space="preserve">, Richard Kock </w:t>
      </w:r>
      <w:r>
        <w:rPr>
          <w:vertAlign w:val="superscript"/>
        </w:rPr>
        <w:t>1</w:t>
      </w:r>
      <w:r>
        <w:t xml:space="preserve">, Deborah Watson-Jones </w:t>
      </w:r>
      <w:r>
        <w:rPr>
          <w:vertAlign w:val="superscript"/>
        </w:rPr>
        <w:t>3,10</w:t>
      </w:r>
      <w:r>
        <w:t xml:space="preserve">, Kate E. Jones </w:t>
      </w:r>
      <w:r>
        <w:rPr>
          <w:vertAlign w:val="superscript"/>
        </w:rPr>
        <w:t>2,7</w:t>
      </w:r>
    </w:p>
    <w:p w14:paraId="56BB93DD" w14:textId="77777777" w:rsidR="00D67F80" w:rsidRDefault="00000000" w:rsidP="00EB4377">
      <w:pPr>
        <w:pStyle w:val="BodyText"/>
        <w:spacing w:line="480" w:lineRule="auto"/>
      </w:pPr>
      <w:r>
        <w:rPr>
          <w:vertAlign w:val="superscript"/>
        </w:rPr>
        <w:t>1</w:t>
      </w:r>
      <w:r>
        <w:t xml:space="preserve"> Centre for Emerging, Endemic and Exotic Diseases, The Royal Veterinary College, London, United Kingdom</w:t>
      </w:r>
    </w:p>
    <w:p w14:paraId="75246B56" w14:textId="77777777" w:rsidR="00D67F80" w:rsidRDefault="00000000" w:rsidP="00EB4377">
      <w:pPr>
        <w:pStyle w:val="BodyText"/>
        <w:spacing w:line="480" w:lineRule="auto"/>
      </w:pPr>
      <w:r>
        <w:rPr>
          <w:vertAlign w:val="superscript"/>
        </w:rPr>
        <w:t>2</w:t>
      </w:r>
      <w:r>
        <w:t xml:space="preserve"> Centre for Biodiversity and Environment Research, Department of Genetics, Evolution and Environment, University College London, London, United Kingdom</w:t>
      </w:r>
    </w:p>
    <w:p w14:paraId="1136AB38" w14:textId="77777777" w:rsidR="00D67F80" w:rsidRDefault="00000000" w:rsidP="00EB4377">
      <w:pPr>
        <w:pStyle w:val="BodyText"/>
        <w:spacing w:line="480" w:lineRule="auto"/>
      </w:pPr>
      <w:r>
        <w:rPr>
          <w:vertAlign w:val="superscript"/>
        </w:rPr>
        <w:t>3</w:t>
      </w:r>
      <w:r>
        <w:t xml:space="preserve"> Department of Clinical Research, London School of Hygiene and Tropical Medicine, London, United Kingdom</w:t>
      </w:r>
    </w:p>
    <w:p w14:paraId="79534940" w14:textId="77777777" w:rsidR="00D67F80" w:rsidRDefault="00000000" w:rsidP="00EB4377">
      <w:pPr>
        <w:pStyle w:val="BodyText"/>
        <w:spacing w:line="480" w:lineRule="auto"/>
      </w:pPr>
      <w:r>
        <w:rPr>
          <w:vertAlign w:val="superscript"/>
        </w:rPr>
        <w:t>4</w:t>
      </w:r>
      <w:r>
        <w:t xml:space="preserve"> Department of Medicine, University of California, San Diego, USA</w:t>
      </w:r>
    </w:p>
    <w:p w14:paraId="0B2E0826" w14:textId="77777777" w:rsidR="00D67F80" w:rsidRDefault="00000000" w:rsidP="00EB4377">
      <w:pPr>
        <w:pStyle w:val="BodyText"/>
        <w:spacing w:line="480" w:lineRule="auto"/>
      </w:pPr>
      <w:r>
        <w:rPr>
          <w:vertAlign w:val="superscript"/>
        </w:rPr>
        <w:lastRenderedPageBreak/>
        <w:t>6</w:t>
      </w:r>
      <w:r>
        <w:t xml:space="preserve"> Implementation Research, Zoonoses control, Bernard-</w:t>
      </w:r>
      <w:proofErr w:type="spellStart"/>
      <w:r>
        <w:t>Nocht</w:t>
      </w:r>
      <w:proofErr w:type="spellEnd"/>
      <w:r>
        <w:t xml:space="preserve"> Institute for Tropical Medicine, Hamburg, Germany</w:t>
      </w:r>
    </w:p>
    <w:p w14:paraId="7FFB62DB" w14:textId="77777777" w:rsidR="00D67F80" w:rsidRDefault="00000000" w:rsidP="00EB4377">
      <w:pPr>
        <w:pStyle w:val="BodyText"/>
        <w:spacing w:line="480" w:lineRule="auto"/>
      </w:pPr>
      <w:r>
        <w:rPr>
          <w:vertAlign w:val="superscript"/>
        </w:rPr>
        <w:t>7</w:t>
      </w:r>
      <w:r>
        <w:t xml:space="preserve"> Njala University, Bo, Sierra Leone</w:t>
      </w:r>
    </w:p>
    <w:p w14:paraId="6A0C6F94" w14:textId="77777777" w:rsidR="00D67F80" w:rsidRDefault="00000000" w:rsidP="00EB4377">
      <w:pPr>
        <w:pStyle w:val="BodyText"/>
        <w:spacing w:line="480" w:lineRule="auto"/>
      </w:pPr>
      <w:r>
        <w:rPr>
          <w:vertAlign w:val="superscript"/>
        </w:rPr>
        <w:t>8</w:t>
      </w:r>
      <w:r>
        <w:t xml:space="preserve"> People &amp; Nature Lab, UCL East, Department of Genetics, Evolution and Environment, University College London, London, United Kingdom</w:t>
      </w:r>
    </w:p>
    <w:p w14:paraId="7A218310" w14:textId="77777777" w:rsidR="00D67F80" w:rsidRDefault="00000000" w:rsidP="00EB4377">
      <w:pPr>
        <w:pStyle w:val="BodyText"/>
        <w:spacing w:line="480" w:lineRule="auto"/>
      </w:pPr>
      <w:r>
        <w:rPr>
          <w:vertAlign w:val="superscript"/>
        </w:rPr>
        <w:t>9</w:t>
      </w:r>
      <w:r>
        <w:t xml:space="preserve"> </w:t>
      </w:r>
      <w:proofErr w:type="spellStart"/>
      <w:r>
        <w:t>Panadea</w:t>
      </w:r>
      <w:proofErr w:type="spellEnd"/>
      <w:r>
        <w:t xml:space="preserve"> Diagnostics GmbH, Hamburg, Germany</w:t>
      </w:r>
    </w:p>
    <w:p w14:paraId="72ADF824" w14:textId="77777777" w:rsidR="00D67F80" w:rsidRDefault="00000000" w:rsidP="00EB4377">
      <w:pPr>
        <w:pStyle w:val="BodyText"/>
        <w:spacing w:line="480" w:lineRule="auto"/>
      </w:pPr>
      <w:r>
        <w:rPr>
          <w:vertAlign w:val="superscript"/>
        </w:rPr>
        <w:t>10</w:t>
      </w:r>
      <w:r>
        <w:t xml:space="preserve"> Kenema Government Hospital, Kenema, Sierra Leone</w:t>
      </w:r>
    </w:p>
    <w:p w14:paraId="17157CAF" w14:textId="77777777" w:rsidR="00D67F80" w:rsidRDefault="00000000" w:rsidP="00EB4377">
      <w:pPr>
        <w:pStyle w:val="BodyText"/>
        <w:spacing w:line="480" w:lineRule="auto"/>
      </w:pPr>
      <w:r>
        <w:rPr>
          <w:vertAlign w:val="superscript"/>
        </w:rPr>
        <w:t>11</w:t>
      </w:r>
      <w:r>
        <w:t xml:space="preserve"> Mwanza Intervention Trials Unit, National Institute for Medical Research, Mwanza, Tanzania</w:t>
      </w:r>
    </w:p>
    <w:p w14:paraId="62BF4BA0" w14:textId="77777777" w:rsidR="00EB4377" w:rsidRDefault="00000000" w:rsidP="00EB4377">
      <w:pPr>
        <w:pStyle w:val="BodyText"/>
        <w:spacing w:line="480" w:lineRule="auto"/>
      </w:pPr>
      <w:r>
        <w:t>Corresponding author: David Simons, (</w:t>
      </w:r>
      <w:hyperlink r:id="rId5">
        <w:r w:rsidR="00EB4377">
          <w:rPr>
            <w:rStyle w:val="Hyperlink"/>
          </w:rPr>
          <w:t>dzs6259@psu.edu</w:t>
        </w:r>
      </w:hyperlink>
      <w:r>
        <w:t xml:space="preserve">), The Royal Veterinary College, Royal College Street, London, United Kingdom, NW1 0TU, +46793428490 </w:t>
      </w:r>
    </w:p>
    <w:p w14:paraId="4E5FBFC3" w14:textId="77777777" w:rsidR="00EB4377" w:rsidRDefault="00000000" w:rsidP="00EB4377">
      <w:pPr>
        <w:pStyle w:val="BodyText"/>
        <w:spacing w:line="480" w:lineRule="auto"/>
      </w:pPr>
      <w:r>
        <w:t xml:space="preserve">Word count (abstract): 250 </w:t>
      </w:r>
    </w:p>
    <w:p w14:paraId="084CC9A6" w14:textId="61F7EB77" w:rsidR="00EB4377" w:rsidRDefault="00000000" w:rsidP="00EB4377">
      <w:pPr>
        <w:pStyle w:val="BodyText"/>
        <w:spacing w:line="480" w:lineRule="auto"/>
      </w:pPr>
      <w:r>
        <w:t xml:space="preserve">Word count (text): </w:t>
      </w:r>
      <w:del w:id="41" w:author="David Simons" w:date="2025-06-12T13:00:00Z" w16du:dateUtc="2025-06-12T11:00:00Z">
        <w:r>
          <w:delText>6</w:delText>
        </w:r>
        <w:r w:rsidR="006F44D7">
          <w:delText>711</w:delText>
        </w:r>
      </w:del>
      <w:ins w:id="42" w:author="David Simons" w:date="2025-06-12T13:00:00Z" w16du:dateUtc="2025-06-12T11:00:00Z">
        <w:r w:rsidR="007C0753">
          <w:t>7331</w:t>
        </w:r>
      </w:ins>
      <w:r>
        <w:t xml:space="preserve"> </w:t>
      </w:r>
    </w:p>
    <w:p w14:paraId="1622B3A6" w14:textId="77777777" w:rsidR="00EB4377" w:rsidRDefault="00000000" w:rsidP="00EB4377">
      <w:pPr>
        <w:pStyle w:val="BodyText"/>
        <w:spacing w:line="480" w:lineRule="auto"/>
      </w:pPr>
      <w:r>
        <w:t xml:space="preserve">Figures: 5 </w:t>
      </w:r>
    </w:p>
    <w:p w14:paraId="226B69C9" w14:textId="77777777" w:rsidR="00EB4377" w:rsidRDefault="00000000" w:rsidP="00EB4377">
      <w:pPr>
        <w:pStyle w:val="BodyText"/>
        <w:spacing w:line="480" w:lineRule="auto"/>
      </w:pPr>
      <w:r>
        <w:t xml:space="preserve">Tables: 1 </w:t>
      </w:r>
    </w:p>
    <w:p w14:paraId="1DCDE614" w14:textId="447CC69D" w:rsidR="00EB4377" w:rsidRDefault="00000000" w:rsidP="00EB4377">
      <w:pPr>
        <w:pStyle w:val="BodyText"/>
        <w:spacing w:line="480" w:lineRule="auto"/>
      </w:pPr>
      <w:r>
        <w:t xml:space="preserve">Supplementary Information: 1 pdf </w:t>
      </w:r>
      <w:r w:rsidR="00EB4377">
        <w:t>file</w:t>
      </w:r>
    </w:p>
    <w:p w14:paraId="4129F716" w14:textId="7F112106" w:rsidR="00EB4377" w:rsidRDefault="00000000" w:rsidP="00EB4377">
      <w:pPr>
        <w:pStyle w:val="BodyText"/>
        <w:spacing w:line="480" w:lineRule="auto"/>
      </w:pPr>
      <w:r>
        <w:t xml:space="preserve">Supplementary Figures: 20 </w:t>
      </w:r>
      <w:r w:rsidR="00EB4377">
        <w:t>in 1 document</w:t>
      </w:r>
      <w:del w:id="43" w:author="David Simons" w:date="2025-06-12T13:00:00Z" w16du:dateUtc="2025-06-12T11:00:00Z">
        <w:r>
          <w:delText xml:space="preserve"> </w:delText>
        </w:r>
      </w:del>
    </w:p>
    <w:p w14:paraId="2E5D05F0" w14:textId="7A0C33BE" w:rsidR="00EB4377" w:rsidRDefault="00000000" w:rsidP="00EB4377">
      <w:pPr>
        <w:pStyle w:val="BodyText"/>
        <w:spacing w:line="480" w:lineRule="auto"/>
      </w:pPr>
      <w:r>
        <w:lastRenderedPageBreak/>
        <w:t xml:space="preserve">Key words: Rodent associated zoonoses; </w:t>
      </w:r>
      <w:proofErr w:type="spellStart"/>
      <w:r>
        <w:t>Mastomys</w:t>
      </w:r>
      <w:proofErr w:type="spellEnd"/>
      <w:r>
        <w:t xml:space="preserve"> </w:t>
      </w:r>
      <w:proofErr w:type="spellStart"/>
      <w:r>
        <w:t>natalensis</w:t>
      </w:r>
      <w:proofErr w:type="spellEnd"/>
      <w:r>
        <w:t>; Disease ecology; Transmission networks; Land use; Sierra Leone</w:t>
      </w:r>
    </w:p>
    <w:p w14:paraId="4F1D681C" w14:textId="77777777" w:rsidR="00EB4377" w:rsidRDefault="00EB4377">
      <w:pPr>
        <w:spacing w:line="480" w:lineRule="auto"/>
        <w:rPr>
          <w:rPrChange w:id="44" w:author="David Simons" w:date="2025-06-12T13:00:00Z" w16du:dateUtc="2025-06-12T11:00:00Z">
            <w:rPr>
              <w:rFonts w:asciiTheme="majorHAnsi" w:hAnsiTheme="majorHAnsi"/>
              <w:color w:val="0F4761" w:themeColor="accent1" w:themeShade="BF"/>
              <w:sz w:val="40"/>
            </w:rPr>
          </w:rPrChange>
        </w:rPr>
        <w:pPrChange w:id="45" w:author="David Simons" w:date="2025-06-12T13:00:00Z" w16du:dateUtc="2025-06-12T11:00:00Z">
          <w:pPr/>
        </w:pPrChange>
      </w:pPr>
      <w:r>
        <w:br w:type="page"/>
      </w:r>
    </w:p>
    <w:p w14:paraId="41B9A327" w14:textId="77777777" w:rsidR="00D67F80" w:rsidRDefault="00000000" w:rsidP="00EB4377">
      <w:pPr>
        <w:pStyle w:val="Heading1"/>
        <w:spacing w:line="480" w:lineRule="auto"/>
      </w:pPr>
      <w:bookmarkStart w:id="46" w:name="abstract"/>
      <w:bookmarkEnd w:id="40"/>
      <w:r>
        <w:lastRenderedPageBreak/>
        <w:t>Abstract</w:t>
      </w:r>
    </w:p>
    <w:p w14:paraId="3B7A0FA5" w14:textId="660691D8" w:rsidR="007C0753" w:rsidRDefault="00000000" w:rsidP="007C0753">
      <w:pPr>
        <w:pStyle w:val="FirstParagraph"/>
        <w:spacing w:line="480" w:lineRule="auto"/>
        <w:ind w:firstLine="720"/>
      </w:pPr>
      <w:r>
        <w:t xml:space="preserve">Lassa fever, caused by </w:t>
      </w:r>
      <w:del w:id="47" w:author="David Simons" w:date="2025-06-12T13:00:00Z" w16du:dateUtc="2025-06-12T11:00:00Z">
        <w:r>
          <w:rPr>
            <w:i/>
            <w:iCs/>
          </w:rPr>
          <w:delText>Lassa mammarenavirus</w:delText>
        </w:r>
      </w:del>
      <w:proofErr w:type="spellStart"/>
      <w:ins w:id="48" w:author="David Simons" w:date="2025-06-12T13:00:00Z" w16du:dateUtc="2025-06-12T11:00:00Z">
        <w:r>
          <w:rPr>
            <w:i/>
            <w:iCs/>
          </w:rPr>
          <w:t>Mammarenavirus</w:t>
        </w:r>
        <w:proofErr w:type="spellEnd"/>
        <w:r>
          <w:rPr>
            <w:i/>
            <w:iCs/>
          </w:rPr>
          <w:t xml:space="preserve"> </w:t>
        </w:r>
        <w:proofErr w:type="spellStart"/>
        <w:r>
          <w:rPr>
            <w:i/>
            <w:iCs/>
          </w:rPr>
          <w:t>lassaense</w:t>
        </w:r>
      </w:ins>
      <w:proofErr w:type="spellEnd"/>
      <w:r>
        <w:t xml:space="preserve"> (LASV), is an endemic zoonosis in several West African countries. </w:t>
      </w:r>
      <w:r w:rsidR="007C0753" w:rsidRPr="007C0753">
        <w:t xml:space="preserve">Human infections primarily </w:t>
      </w:r>
      <w:del w:id="49" w:author="David Simons" w:date="2025-06-12T13:00:00Z" w16du:dateUtc="2025-06-12T11:00:00Z">
        <w:r>
          <w:delText>result from transmission</w:delText>
        </w:r>
      </w:del>
      <w:ins w:id="50" w:author="David Simons" w:date="2025-06-12T13:00:00Z" w16du:dateUtc="2025-06-12T11:00:00Z">
        <w:r w:rsidR="007C0753" w:rsidRPr="007C0753">
          <w:t>arise</w:t>
        </w:r>
      </w:ins>
      <w:r w:rsidR="007C0753" w:rsidRPr="007C0753">
        <w:t xml:space="preserve"> from rodent</w:t>
      </w:r>
      <w:del w:id="51" w:author="David Simons" w:date="2025-06-12T13:00:00Z" w16du:dateUtc="2025-06-12T11:00:00Z">
        <w:r>
          <w:delText xml:space="preserve"> hosts</w:delText>
        </w:r>
      </w:del>
      <w:ins w:id="52" w:author="David Simons" w:date="2025-06-12T13:00:00Z" w16du:dateUtc="2025-06-12T11:00:00Z">
        <w:r w:rsidR="007C0753" w:rsidRPr="007C0753">
          <w:t>-to-human transmission</w:t>
        </w:r>
      </w:ins>
      <w:r w:rsidR="007C0753" w:rsidRPr="007C0753">
        <w:t>, with</w:t>
      </w:r>
      <w:r>
        <w:t xml:space="preserve"> </w:t>
      </w:r>
      <w:del w:id="53" w:author="David Simons" w:date="2025-06-12T13:00:00Z" w16du:dateUtc="2025-06-12T11:00:00Z">
        <w:r>
          <w:delText xml:space="preserve">the primary reservoir species being </w:delText>
        </w:r>
      </w:del>
      <w:proofErr w:type="spellStart"/>
      <w:r>
        <w:rPr>
          <w:i/>
          <w:iCs/>
        </w:rPr>
        <w:t>Mastomys</w:t>
      </w:r>
      <w:proofErr w:type="spellEnd"/>
      <w:r>
        <w:rPr>
          <w:i/>
          <w:iCs/>
        </w:rPr>
        <w:t xml:space="preserve"> </w:t>
      </w:r>
      <w:proofErr w:type="spellStart"/>
      <w:r>
        <w:rPr>
          <w:i/>
          <w:iCs/>
        </w:rPr>
        <w:t>natalensis</w:t>
      </w:r>
      <w:proofErr w:type="spellEnd"/>
      <w:ins w:id="54" w:author="David Simons" w:date="2025-06-12T13:00:00Z" w16du:dateUtc="2025-06-12T11:00:00Z">
        <w:r w:rsidR="007C0753" w:rsidRPr="007C0753">
          <w:t xml:space="preserve"> </w:t>
        </w:r>
      </w:ins>
      <w:r w:rsidR="007C0753" w:rsidRPr="007C0753">
        <w:t xml:space="preserve">, a synanthropic </w:t>
      </w:r>
      <w:del w:id="55" w:author="David Simons" w:date="2025-06-12T13:00:00Z" w16du:dateUtc="2025-06-12T11:00:00Z">
        <w:r>
          <w:delText>rodent.</w:delText>
        </w:r>
      </w:del>
      <w:ins w:id="56" w:author="David Simons" w:date="2025-06-12T13:00:00Z" w16du:dateUtc="2025-06-12T11:00:00Z">
        <w:r w:rsidR="007C0753" w:rsidRPr="007C0753">
          <w:t>species, serving as the principal reservoir.</w:t>
        </w:r>
      </w:ins>
      <w:r w:rsidR="007C0753" w:rsidRPr="007C0753">
        <w:t xml:space="preserve"> In Sierra Leone, small-mammal communities </w:t>
      </w:r>
      <w:del w:id="57" w:author="David Simons" w:date="2025-06-12T13:00:00Z" w16du:dateUtc="2025-06-12T11:00:00Z">
        <w:r>
          <w:delText xml:space="preserve">are structured along </w:delText>
        </w:r>
      </w:del>
      <w:ins w:id="58" w:author="David Simons" w:date="2025-06-12T13:00:00Z" w16du:dateUtc="2025-06-12T11:00:00Z">
        <w:r w:rsidR="007C0753" w:rsidRPr="007C0753">
          <w:t xml:space="preserve">vary across </w:t>
        </w:r>
      </w:ins>
      <w:r w:rsidR="007C0753" w:rsidRPr="007C0753">
        <w:t xml:space="preserve">land use gradients, </w:t>
      </w:r>
      <w:del w:id="59" w:author="David Simons" w:date="2025-06-12T13:00:00Z" w16du:dateUtc="2025-06-12T11:00:00Z">
        <w:r>
          <w:delText xml:space="preserve">and this structure is hypothesized to influence the </w:delText>
        </w:r>
      </w:del>
      <w:ins w:id="60" w:author="David Simons" w:date="2025-06-12T13:00:00Z" w16du:dateUtc="2025-06-12T11:00:00Z">
        <w:r w:rsidR="007C0753" w:rsidRPr="007C0753">
          <w:t xml:space="preserve">potentially shaping LASV transmission </w:t>
        </w:r>
      </w:ins>
      <w:r w:rsidR="007C0753" w:rsidRPr="007C0753">
        <w:t xml:space="preserve">risk </w:t>
      </w:r>
      <w:del w:id="61" w:author="David Simons" w:date="2025-06-12T13:00:00Z" w16du:dateUtc="2025-06-12T11:00:00Z">
        <w:r>
          <w:delText xml:space="preserve">of Lassa fever outbreaks </w:delText>
        </w:r>
      </w:del>
      <w:r w:rsidR="007C0753" w:rsidRPr="007C0753">
        <w:t xml:space="preserve">in human populations. However, </w:t>
      </w:r>
      <w:del w:id="62" w:author="David Simons" w:date="2025-06-12T13:00:00Z" w16du:dateUtc="2025-06-12T11:00:00Z">
        <w:r>
          <w:delText>whether</w:delText>
        </w:r>
      </w:del>
      <w:ins w:id="63" w:author="David Simons" w:date="2025-06-12T13:00:00Z" w16du:dateUtc="2025-06-12T11:00:00Z">
        <w:r w:rsidR="007C0753" w:rsidRPr="007C0753">
          <w:t>the extent to which</w:t>
        </w:r>
      </w:ins>
      <w:r w:rsidR="007C0753" w:rsidRPr="007C0753">
        <w:t xml:space="preserve"> anthropogenic </w:t>
      </w:r>
      <w:del w:id="64" w:author="David Simons" w:date="2025-06-12T13:00:00Z" w16du:dateUtc="2025-06-12T11:00:00Z">
        <w:r>
          <w:delText>habitats</w:delText>
        </w:r>
      </w:del>
      <w:ins w:id="65" w:author="David Simons" w:date="2025-06-12T13:00:00Z" w16du:dateUtc="2025-06-12T11:00:00Z">
        <w:r w:rsidR="007C0753" w:rsidRPr="007C0753">
          <w:t>environments</w:t>
        </w:r>
      </w:ins>
      <w:r w:rsidR="007C0753" w:rsidRPr="007C0753">
        <w:t xml:space="preserve"> facilitate </w:t>
      </w:r>
      <w:del w:id="66" w:author="David Simons" w:date="2025-06-12T13:00:00Z" w16du:dateUtc="2025-06-12T11:00:00Z">
        <w:r>
          <w:delText>significant LASV</w:delText>
        </w:r>
      </w:del>
      <w:ins w:id="67" w:author="David Simons" w:date="2025-06-12T13:00:00Z" w16du:dateUtc="2025-06-12T11:00:00Z">
        <w:r w:rsidR="007C0753" w:rsidRPr="007C0753">
          <w:t>small-mammal interactions conducive to viral</w:t>
        </w:r>
      </w:ins>
      <w:r w:rsidR="007C0753" w:rsidRPr="007C0753">
        <w:t xml:space="preserve"> transmission </w:t>
      </w:r>
      <w:del w:id="68" w:author="David Simons" w:date="2025-06-12T13:00:00Z" w16du:dateUtc="2025-06-12T11:00:00Z">
        <w:r>
          <w:delText>among small mammals is not well</w:delText>
        </w:r>
      </w:del>
      <w:ins w:id="69" w:author="David Simons" w:date="2025-06-12T13:00:00Z" w16du:dateUtc="2025-06-12T11:00:00Z">
        <w:r w:rsidR="007C0753" w:rsidRPr="007C0753">
          <w:t>remains poorly</w:t>
        </w:r>
      </w:ins>
      <w:r w:rsidR="007C0753" w:rsidRPr="007C0753">
        <w:t xml:space="preserve"> understood.</w:t>
      </w:r>
    </w:p>
    <w:p w14:paraId="40C80AE9" w14:textId="0ACB763A" w:rsidR="007C0753" w:rsidRDefault="00000000" w:rsidP="00EB4377">
      <w:pPr>
        <w:pStyle w:val="BodyText"/>
        <w:spacing w:line="480" w:lineRule="auto"/>
        <w:ind w:firstLine="720"/>
        <w:rPr>
          <w:ins w:id="70" w:author="David Simons" w:date="2025-06-12T13:00:00Z" w16du:dateUtc="2025-06-12T11:00:00Z"/>
        </w:rPr>
      </w:pPr>
      <w:del w:id="71" w:author="David Simons" w:date="2025-06-12T13:00:00Z" w16du:dateUtc="2025-06-12T11:00:00Z">
        <w:r>
          <w:delText xml:space="preserve">To address this, we </w:delText>
        </w:r>
      </w:del>
      <w:ins w:id="72" w:author="David Simons" w:date="2025-06-12T13:00:00Z" w16du:dateUtc="2025-06-12T11:00:00Z">
        <w:r w:rsidR="007C0753" w:rsidRPr="007C0753">
          <w:t xml:space="preserve">We </w:t>
        </w:r>
      </w:ins>
      <w:r w:rsidR="007C0753" w:rsidRPr="007C0753">
        <w:t xml:space="preserve">conducted </w:t>
      </w:r>
      <w:del w:id="73" w:author="David Simons" w:date="2025-06-12T13:00:00Z" w16du:dateUtc="2025-06-12T11:00:00Z">
        <w:r>
          <w:delText>rodent</w:delText>
        </w:r>
      </w:del>
      <w:ins w:id="74" w:author="David Simons" w:date="2025-06-12T13:00:00Z" w16du:dateUtc="2025-06-12T11:00:00Z">
        <w:r w:rsidR="007C0753">
          <w:t>small-mammal</w:t>
        </w:r>
      </w:ins>
      <w:r w:rsidR="007C0753" w:rsidRPr="007C0753">
        <w:t xml:space="preserve"> sampling over 43,266 trap nights, detecting 684 rodents and shrews in the </w:t>
      </w:r>
      <w:del w:id="75" w:author="David Simons" w:date="2025-06-12T13:00:00Z" w16du:dateUtc="2025-06-12T11:00:00Z">
        <w:r>
          <w:delText>Lassa fever</w:delText>
        </w:r>
      </w:del>
      <w:ins w:id="76" w:author="David Simons" w:date="2025-06-12T13:00:00Z" w16du:dateUtc="2025-06-12T11:00:00Z">
        <w:r w:rsidR="007C0753" w:rsidRPr="007C0753">
          <w:t>LASV</w:t>
        </w:r>
      </w:ins>
      <w:r w:rsidR="007C0753" w:rsidRPr="007C0753">
        <w:t xml:space="preserve">-endemic Eastern Province of Sierra Leone. </w:t>
      </w:r>
      <w:del w:id="77" w:author="David Simons" w:date="2025-06-12T13:00:00Z" w16du:dateUtc="2025-06-12T11:00:00Z">
        <w:r>
          <w:delText>We reconstructed small-mammal contact</w:delText>
        </w:r>
      </w:del>
      <w:ins w:id="78" w:author="David Simons" w:date="2025-06-12T13:00:00Z" w16du:dateUtc="2025-06-12T11:00:00Z">
        <w:r w:rsidR="007C0753" w:rsidRPr="007C0753">
          <w:t>To assess potential for within- and between-species transmission, we constructed space-sharing</w:t>
        </w:r>
      </w:ins>
      <w:r w:rsidR="007C0753" w:rsidRPr="007C0753">
        <w:t xml:space="preserve"> networks </w:t>
      </w:r>
      <w:del w:id="79" w:author="David Simons" w:date="2025-06-12T13:00:00Z" w16du:dateUtc="2025-06-12T11:00:00Z">
        <w:r>
          <w:delText>to investigate whether contact rates and network structures differed by land use to identify settings more conducive to viral transmission among hosts. We found that small</w:delText>
        </w:r>
      </w:del>
      <w:ins w:id="80" w:author="David Simons" w:date="2025-06-12T13:00:00Z" w16du:dateUtc="2025-06-12T11:00:00Z">
        <w:r w:rsidR="007C0753" w:rsidRPr="007C0753">
          <w:t>based on co-trapping within species-specific radii informed by home range estimates. These networks approximated shared space use rather than direct interaction, allowing comparison of potential encounter patterns across habitats.</w:t>
        </w:r>
      </w:ins>
    </w:p>
    <w:p w14:paraId="36A090C7" w14:textId="7782F94F" w:rsidR="00D67F80" w:rsidRDefault="007C0753" w:rsidP="00EB4377">
      <w:pPr>
        <w:pStyle w:val="BodyText"/>
        <w:spacing w:line="480" w:lineRule="auto"/>
        <w:ind w:firstLine="720"/>
      </w:pPr>
      <w:ins w:id="81" w:author="David Simons" w:date="2025-06-12T13:00:00Z" w16du:dateUtc="2025-06-12T11:00:00Z">
        <w:r w:rsidRPr="007C0753">
          <w:t>Small</w:t>
        </w:r>
      </w:ins>
      <w:r w:rsidRPr="007C0753">
        <w:t xml:space="preserve">-mammal communities </w:t>
      </w:r>
      <w:ins w:id="82" w:author="David Simons" w:date="2025-06-12T13:00:00Z" w16du:dateUtc="2025-06-12T11:00:00Z">
        <w:r w:rsidRPr="007C0753">
          <w:t xml:space="preserve">in agricultural settings had greater species richness and </w:t>
        </w:r>
      </w:ins>
      <w:r w:rsidRPr="007C0753">
        <w:t xml:space="preserve">were </w:t>
      </w:r>
      <w:del w:id="83" w:author="David Simons" w:date="2025-06-12T13:00:00Z" w16du:dateUtc="2025-06-12T11:00:00Z">
        <w:r>
          <w:delText>larger</w:delText>
        </w:r>
      </w:del>
      <w:ins w:id="84" w:author="David Simons" w:date="2025-06-12T13:00:00Z" w16du:dateUtc="2025-06-12T11:00:00Z">
        <w:r w:rsidRPr="007C0753">
          <w:t>more connected than those</w:t>
        </w:r>
      </w:ins>
      <w:r w:rsidRPr="007C0753">
        <w:t xml:space="preserve"> in villages and </w:t>
      </w:r>
      <w:ins w:id="85" w:author="David Simons" w:date="2025-06-12T13:00:00Z" w16du:dateUtc="2025-06-12T11:00:00Z">
        <w:r w:rsidRPr="007C0753">
          <w:t xml:space="preserve">forests, although overall space-sharing rates did not differ substantially. Network topology varied by land use, with greater modularity in village networks. Notably, space sharing among </w:t>
        </w:r>
        <w:r>
          <w:rPr>
            <w:i/>
            <w:iCs/>
          </w:rPr>
          <w:t xml:space="preserve">M. </w:t>
        </w:r>
        <w:proofErr w:type="spellStart"/>
        <w:r>
          <w:rPr>
            <w:i/>
            <w:iCs/>
          </w:rPr>
          <w:t>natalensis</w:t>
        </w:r>
        <w:proofErr w:type="spellEnd"/>
        <w:r>
          <w:t xml:space="preserve"> individuals was more frequent in </w:t>
        </w:r>
      </w:ins>
      <w:r>
        <w:t xml:space="preserve">agricultural settings than in </w:t>
      </w:r>
      <w:del w:id="86" w:author="David Simons" w:date="2025-06-12T13:00:00Z" w16du:dateUtc="2025-06-12T11:00:00Z">
        <w:r>
          <w:delText xml:space="preserve">forests, but contact rates were similar across habitats. Network structures differed by land use, with villages exhibiting more disconnected networks compared to agricultural settings. Notably, intra-specific contact among </w:delText>
        </w:r>
        <w:r>
          <w:rPr>
            <w:i/>
            <w:iCs/>
          </w:rPr>
          <w:delText>M. natalensis</w:delText>
        </w:r>
        <w:r>
          <w:delText xml:space="preserve"> was more likely in agricultural environments than in </w:delText>
        </w:r>
      </w:del>
      <w:r>
        <w:t xml:space="preserve">villages, suggesting that land use </w:t>
      </w:r>
      <w:del w:id="87" w:author="David Simons" w:date="2025-06-12T13:00:00Z" w16du:dateUtc="2025-06-12T11:00:00Z">
        <w:r>
          <w:delText>can influence LASV</w:delText>
        </w:r>
      </w:del>
      <w:ins w:id="88" w:author="David Simons" w:date="2025-06-12T13:00:00Z" w16du:dateUtc="2025-06-12T11:00:00Z">
        <w:r>
          <w:t>may modulate opportunities for intra-specific viral</w:t>
        </w:r>
      </w:ins>
      <w:r>
        <w:t xml:space="preserve"> transmission</w:t>
      </w:r>
      <w:del w:id="89" w:author="David Simons" w:date="2025-06-12T13:00:00Z" w16du:dateUtc="2025-06-12T11:00:00Z">
        <w:r>
          <w:delText xml:space="preserve"> dynamics</w:delText>
        </w:r>
      </w:del>
      <w:r>
        <w:t>.</w:t>
      </w:r>
    </w:p>
    <w:p w14:paraId="1D7EC05F" w14:textId="0D984AE8" w:rsidR="007C0753" w:rsidRPr="007E3714" w:rsidRDefault="00000000">
      <w:pPr>
        <w:pStyle w:val="Heading1"/>
        <w:spacing w:line="480" w:lineRule="auto"/>
        <w:ind w:firstLine="720"/>
        <w:pPrChange w:id="90" w:author="David Simons" w:date="2025-06-12T13:00:00Z" w16du:dateUtc="2025-06-12T11:00:00Z">
          <w:pPr>
            <w:pStyle w:val="BodyText"/>
            <w:spacing w:line="480" w:lineRule="auto"/>
            <w:ind w:firstLine="720"/>
          </w:pPr>
        </w:pPrChange>
      </w:pPr>
      <w:del w:id="91" w:author="David Simons" w:date="2025-06-12T13:00:00Z" w16du:dateUtc="2025-06-12T11:00:00Z">
        <w:r>
          <w:lastRenderedPageBreak/>
          <w:delText xml:space="preserve">Overall, </w:delText>
        </w:r>
      </w:del>
      <w:bookmarkStart w:id="92" w:name="introduction"/>
      <w:bookmarkEnd w:id="46"/>
      <w:r w:rsidR="007C0753" w:rsidRPr="007C0753">
        <w:rPr>
          <w:rFonts w:asciiTheme="minorHAnsi" w:hAnsiTheme="minorHAnsi"/>
          <w:color w:val="auto"/>
          <w:sz w:val="24"/>
          <w:rPrChange w:id="93" w:author="David Simons" w:date="2025-06-12T13:00:00Z" w16du:dateUtc="2025-06-12T11:00:00Z">
            <w:rPr/>
          </w:rPrChange>
        </w:rPr>
        <w:t xml:space="preserve">LASV seroprevalence </w:t>
      </w:r>
      <w:del w:id="94" w:author="David Simons" w:date="2025-06-12T13:00:00Z" w16du:dateUtc="2025-06-12T11:00:00Z">
        <w:r>
          <w:delText xml:space="preserve">was 5.7% </w:delText>
        </w:r>
      </w:del>
      <w:r w:rsidR="007C0753" w:rsidRPr="007C0753">
        <w:rPr>
          <w:rFonts w:asciiTheme="minorHAnsi" w:hAnsiTheme="minorHAnsi"/>
          <w:color w:val="auto"/>
          <w:sz w:val="24"/>
          <w:rPrChange w:id="95" w:author="David Simons" w:date="2025-06-12T13:00:00Z" w16du:dateUtc="2025-06-12T11:00:00Z">
            <w:rPr/>
          </w:rPrChange>
        </w:rPr>
        <w:t xml:space="preserve">across the small-mammal </w:t>
      </w:r>
      <w:del w:id="96" w:author="David Simons" w:date="2025-06-12T13:00:00Z" w16du:dateUtc="2025-06-12T11:00:00Z">
        <w:r>
          <w:delText>communities,</w:delText>
        </w:r>
      </w:del>
      <w:ins w:id="97" w:author="David Simons" w:date="2025-06-12T13:00:00Z" w16du:dateUtc="2025-06-12T11:00:00Z">
        <w:r w:rsidR="007C0753" w:rsidRPr="007C0753">
          <w:rPr>
            <w:rFonts w:asciiTheme="minorHAnsi" w:eastAsiaTheme="minorHAnsi" w:hAnsiTheme="minorHAnsi" w:cstheme="minorBidi"/>
            <w:color w:val="auto"/>
            <w:sz w:val="24"/>
            <w:szCs w:val="24"/>
          </w:rPr>
          <w:t>community was 5.7%,</w:t>
        </w:r>
      </w:ins>
      <w:r w:rsidR="007C0753" w:rsidRPr="007C0753">
        <w:rPr>
          <w:rFonts w:asciiTheme="minorHAnsi" w:hAnsiTheme="minorHAnsi"/>
          <w:color w:val="auto"/>
          <w:sz w:val="24"/>
          <w:rPrChange w:id="98" w:author="David Simons" w:date="2025-06-12T13:00:00Z" w16du:dateUtc="2025-06-12T11:00:00Z">
            <w:rPr/>
          </w:rPrChange>
        </w:rPr>
        <w:t xml:space="preserve"> with </w:t>
      </w:r>
      <w:del w:id="99" w:author="David Simons" w:date="2025-06-12T13:00:00Z" w16du:dateUtc="2025-06-12T11:00:00Z">
        <w:r>
          <w:delText xml:space="preserve">LASV </w:delText>
        </w:r>
      </w:del>
      <w:r w:rsidR="007C0753" w:rsidRPr="007C0753">
        <w:rPr>
          <w:rFonts w:asciiTheme="minorHAnsi" w:hAnsiTheme="minorHAnsi"/>
          <w:color w:val="auto"/>
          <w:sz w:val="24"/>
          <w:rPrChange w:id="100" w:author="David Simons" w:date="2025-06-12T13:00:00Z" w16du:dateUtc="2025-06-12T11:00:00Z">
            <w:rPr/>
          </w:rPrChange>
        </w:rPr>
        <w:t xml:space="preserve">antibodies detected in nine </w:t>
      </w:r>
      <w:del w:id="101" w:author="David Simons" w:date="2025-06-12T13:00:00Z" w16du:dateUtc="2025-06-12T11:00:00Z">
        <w:r>
          <w:delText>rodent and shrew species.</w:delText>
        </w:r>
      </w:del>
      <w:ins w:id="102" w:author="David Simons" w:date="2025-06-12T13:00:00Z" w16du:dateUtc="2025-06-12T11:00:00Z">
        <w:r w:rsidR="007C0753" w:rsidRPr="007C0753">
          <w:rPr>
            <w:rFonts w:asciiTheme="minorHAnsi" w:eastAsiaTheme="minorHAnsi" w:hAnsiTheme="minorHAnsi" w:cstheme="minorBidi"/>
            <w:color w:val="auto"/>
            <w:sz w:val="24"/>
            <w:szCs w:val="24"/>
          </w:rPr>
          <w:t>species. We found no major differences in seroprevalence by land use or network complexity.</w:t>
        </w:r>
      </w:ins>
      <w:r w:rsidR="007C0753" w:rsidRPr="007C0753">
        <w:rPr>
          <w:rFonts w:asciiTheme="minorHAnsi" w:hAnsiTheme="minorHAnsi"/>
          <w:color w:val="auto"/>
          <w:sz w:val="24"/>
          <w:rPrChange w:id="103" w:author="David Simons" w:date="2025-06-12T13:00:00Z" w16du:dateUtc="2025-06-12T11:00:00Z">
            <w:rPr/>
          </w:rPrChange>
        </w:rPr>
        <w:t xml:space="preserve"> These findings underscore the importance of </w:t>
      </w:r>
      <w:del w:id="104" w:author="David Simons" w:date="2025-06-12T13:00:00Z" w16du:dateUtc="2025-06-12T11:00:00Z">
        <w:r>
          <w:delText>expanding rodent</w:delText>
        </w:r>
      </w:del>
      <w:ins w:id="105" w:author="David Simons" w:date="2025-06-12T13:00:00Z" w16du:dateUtc="2025-06-12T11:00:00Z">
        <w:r w:rsidR="007C0753" w:rsidRPr="007C0753">
          <w:rPr>
            <w:rFonts w:asciiTheme="minorHAnsi" w:eastAsiaTheme="minorHAnsi" w:hAnsiTheme="minorHAnsi" w:cstheme="minorBidi"/>
            <w:color w:val="auto"/>
            <w:sz w:val="24"/>
            <w:szCs w:val="24"/>
          </w:rPr>
          <w:t>cross-habitat</w:t>
        </w:r>
      </w:ins>
      <w:r w:rsidR="007C0753" w:rsidRPr="007C0753">
        <w:rPr>
          <w:rFonts w:asciiTheme="minorHAnsi" w:hAnsiTheme="minorHAnsi"/>
          <w:color w:val="auto"/>
          <w:sz w:val="24"/>
          <w:rPrChange w:id="106" w:author="David Simons" w:date="2025-06-12T13:00:00Z" w16du:dateUtc="2025-06-12T11:00:00Z">
            <w:rPr/>
          </w:rPrChange>
        </w:rPr>
        <w:t xml:space="preserve"> surveillance </w:t>
      </w:r>
      <w:del w:id="107" w:author="David Simons" w:date="2025-06-12T13:00:00Z" w16du:dateUtc="2025-06-12T11:00:00Z">
        <w:r>
          <w:delText xml:space="preserve">across various habitats </w:delText>
        </w:r>
      </w:del>
      <w:r w:rsidR="007C0753" w:rsidRPr="007C0753">
        <w:rPr>
          <w:rFonts w:asciiTheme="minorHAnsi" w:hAnsiTheme="minorHAnsi"/>
          <w:color w:val="auto"/>
          <w:sz w:val="24"/>
          <w:rPrChange w:id="108" w:author="David Simons" w:date="2025-06-12T13:00:00Z" w16du:dateUtc="2025-06-12T11:00:00Z">
            <w:rPr/>
          </w:rPrChange>
        </w:rPr>
        <w:t xml:space="preserve">to understand </w:t>
      </w:r>
      <w:del w:id="109" w:author="David Simons" w:date="2025-06-12T13:00:00Z" w16du:dateUtc="2025-06-12T11:00:00Z">
        <w:r>
          <w:delText xml:space="preserve">habitat-specific pathogen </w:delText>
        </w:r>
      </w:del>
      <w:ins w:id="110" w:author="David Simons" w:date="2025-06-12T13:00:00Z" w16du:dateUtc="2025-06-12T11:00:00Z">
        <w:r w:rsidR="007C0753" w:rsidRPr="007C0753">
          <w:rPr>
            <w:rFonts w:asciiTheme="minorHAnsi" w:eastAsiaTheme="minorHAnsi" w:hAnsiTheme="minorHAnsi" w:cstheme="minorBidi"/>
            <w:color w:val="auto"/>
            <w:sz w:val="24"/>
            <w:szCs w:val="24"/>
          </w:rPr>
          <w:t xml:space="preserve">host ecology and LASV </w:t>
        </w:r>
      </w:ins>
      <w:r w:rsidR="007C0753" w:rsidRPr="007C0753">
        <w:rPr>
          <w:rFonts w:asciiTheme="minorHAnsi" w:hAnsiTheme="minorHAnsi"/>
          <w:color w:val="auto"/>
          <w:sz w:val="24"/>
          <w:rPrChange w:id="111" w:author="David Simons" w:date="2025-06-12T13:00:00Z" w16du:dateUtc="2025-06-12T11:00:00Z">
            <w:rPr/>
          </w:rPrChange>
        </w:rPr>
        <w:t>transmission</w:t>
      </w:r>
      <w:del w:id="112" w:author="David Simons" w:date="2025-06-12T13:00:00Z" w16du:dateUtc="2025-06-12T11:00:00Z">
        <w:r>
          <w:delText xml:space="preserve"> dynamics. A more systematic approach to LASV surveillance in villages and agricultural</w:delText>
        </w:r>
      </w:del>
      <w:ins w:id="113" w:author="David Simons" w:date="2025-06-12T13:00:00Z" w16du:dateUtc="2025-06-12T11:00:00Z">
        <w:r w:rsidR="007C0753" w:rsidRPr="007C0753">
          <w:rPr>
            <w:rFonts w:asciiTheme="minorHAnsi" w:eastAsiaTheme="minorHAnsi" w:hAnsiTheme="minorHAnsi" w:cstheme="minorBidi"/>
            <w:color w:val="auto"/>
            <w:sz w:val="24"/>
            <w:szCs w:val="24"/>
          </w:rPr>
          <w:t>. Accounting for species-specific space use and habitat-dependent interaction structures is crucial for identifying key hosts and spillover</w:t>
        </w:r>
      </w:ins>
      <w:r w:rsidR="007C0753" w:rsidRPr="007C0753">
        <w:rPr>
          <w:rFonts w:asciiTheme="minorHAnsi" w:hAnsiTheme="minorHAnsi"/>
          <w:color w:val="auto"/>
          <w:sz w:val="24"/>
          <w:rPrChange w:id="114" w:author="David Simons" w:date="2025-06-12T13:00:00Z" w16du:dateUtc="2025-06-12T11:00:00Z">
            <w:rPr/>
          </w:rPrChange>
        </w:rPr>
        <w:t xml:space="preserve"> settings</w:t>
      </w:r>
      <w:del w:id="115" w:author="David Simons" w:date="2025-06-12T13:00:00Z" w16du:dateUtc="2025-06-12T11:00:00Z">
        <w:r>
          <w:delText xml:space="preserve"> will help identify key host species driving pathogen dynamics</w:delText>
        </w:r>
      </w:del>
      <w:r w:rsidR="007C0753" w:rsidRPr="007C0753">
        <w:rPr>
          <w:rFonts w:asciiTheme="minorHAnsi" w:hAnsiTheme="minorHAnsi"/>
          <w:color w:val="auto"/>
          <w:sz w:val="24"/>
          <w:rPrChange w:id="116" w:author="David Simons" w:date="2025-06-12T13:00:00Z" w16du:dateUtc="2025-06-12T11:00:00Z">
            <w:rPr/>
          </w:rPrChange>
        </w:rPr>
        <w:t>.</w:t>
      </w:r>
    </w:p>
    <w:p w14:paraId="2EF6E4F4" w14:textId="6ADC38DF" w:rsidR="00D67F80" w:rsidRDefault="00000000" w:rsidP="007C0753">
      <w:pPr>
        <w:pStyle w:val="Heading1"/>
        <w:spacing w:line="480" w:lineRule="auto"/>
      </w:pPr>
      <w:r>
        <w:t>Introduction</w:t>
      </w:r>
    </w:p>
    <w:p w14:paraId="50BA3723" w14:textId="57CD7E94" w:rsidR="00D67F80" w:rsidRDefault="00000000" w:rsidP="00EB4377">
      <w:pPr>
        <w:pStyle w:val="FirstParagraph"/>
        <w:spacing w:line="480" w:lineRule="auto"/>
        <w:ind w:firstLine="720"/>
      </w:pPr>
      <w:r>
        <w:t xml:space="preserve">Lassa fever caused by </w:t>
      </w:r>
      <w:del w:id="117" w:author="David Simons" w:date="2025-06-12T13:00:00Z" w16du:dateUtc="2025-06-12T11:00:00Z">
        <w:r>
          <w:rPr>
            <w:i/>
            <w:iCs/>
          </w:rPr>
          <w:delText>Lassa mammarenavirus</w:delText>
        </w:r>
      </w:del>
      <w:proofErr w:type="spellStart"/>
      <w:ins w:id="118" w:author="David Simons" w:date="2025-06-12T13:00:00Z" w16du:dateUtc="2025-06-12T11:00:00Z">
        <w:r>
          <w:rPr>
            <w:i/>
            <w:iCs/>
          </w:rPr>
          <w:t>Mammarenavirus</w:t>
        </w:r>
        <w:proofErr w:type="spellEnd"/>
        <w:r>
          <w:rPr>
            <w:i/>
            <w:iCs/>
          </w:rPr>
          <w:t xml:space="preserve"> </w:t>
        </w:r>
        <w:proofErr w:type="spellStart"/>
        <w:r>
          <w:rPr>
            <w:i/>
            <w:iCs/>
          </w:rPr>
          <w:t>lassaense</w:t>
        </w:r>
      </w:ins>
      <w:proofErr w:type="spellEnd"/>
      <w:r>
        <w:t xml:space="preserve"> (LASV) is a rodent-associated zoonoses endemic to West Africa, with an estimated 100,000-900,000 infections annually</w:t>
      </w:r>
      <w:r>
        <w:rPr>
          <w:vertAlign w:val="superscript"/>
        </w:rPr>
        <w:t>1,2</w:t>
      </w:r>
      <w:r>
        <w:t xml:space="preserve">. </w:t>
      </w:r>
      <w:del w:id="119" w:author="David Simons" w:date="2025-06-12T13:00:00Z" w16du:dateUtc="2025-06-12T11:00:00Z">
        <w:r>
          <w:delText>Unlike the</w:delText>
        </w:r>
      </w:del>
      <w:ins w:id="120" w:author="David Simons" w:date="2025-06-12T13:00:00Z" w16du:dateUtc="2025-06-12T11:00:00Z">
        <w:r>
          <w:t>While</w:t>
        </w:r>
      </w:ins>
      <w:r>
        <w:t xml:space="preserve"> outbreaks in Nigeria</w:t>
      </w:r>
      <w:ins w:id="121" w:author="David Simons" w:date="2025-06-12T13:00:00Z" w16du:dateUtc="2025-06-12T11:00:00Z">
        <w:r>
          <w:t xml:space="preserve"> are routinely reported</w:t>
        </w:r>
      </w:ins>
      <w:r>
        <w:t>, cases in other endemic countries - Guinea, Liberia and Sierra Leone - are sporadically documented</w:t>
      </w:r>
      <w:r>
        <w:rPr>
          <w:vertAlign w:val="superscript"/>
        </w:rPr>
        <w:t>3–5</w:t>
      </w:r>
      <w:r>
        <w:t>. In Sierra Leone disease outbreaks frequently go undetected, consistent with findings of up to 80% LASV seropositivity among human communities in regions previously not considered endemic</w:t>
      </w:r>
      <w:r>
        <w:rPr>
          <w:vertAlign w:val="superscript"/>
        </w:rPr>
        <w:t>6</w:t>
      </w:r>
      <w:r>
        <w:t>. Human infections typically result from transmission from rodent hosts, with limited subsequent human-to-human transmission</w:t>
      </w:r>
      <w:r>
        <w:rPr>
          <w:vertAlign w:val="superscript"/>
        </w:rPr>
        <w:t>7</w:t>
      </w:r>
      <w:r>
        <w:t>. Understanding LASV transmission in endemic settings requires a detailed characterization of small-mammal community interactions, through which pathogen transmission occurs and is maintained.</w:t>
      </w:r>
    </w:p>
    <w:p w14:paraId="12E21308" w14:textId="017DE0CA" w:rsidR="00D67F80" w:rsidRDefault="00000000" w:rsidP="00EB4377">
      <w:pPr>
        <w:pStyle w:val="BodyText"/>
        <w:spacing w:line="480" w:lineRule="auto"/>
        <w:ind w:firstLine="720"/>
      </w:pPr>
      <w:r>
        <w:t xml:space="preserve">The primary reservoir of LASV, </w:t>
      </w:r>
      <w:proofErr w:type="spellStart"/>
      <w:r>
        <w:rPr>
          <w:i/>
          <w:iCs/>
        </w:rPr>
        <w:t>Mastomys</w:t>
      </w:r>
      <w:proofErr w:type="spellEnd"/>
      <w:r>
        <w:rPr>
          <w:i/>
          <w:iCs/>
        </w:rPr>
        <w:t xml:space="preserve"> </w:t>
      </w:r>
      <w:proofErr w:type="spellStart"/>
      <w:r>
        <w:rPr>
          <w:i/>
          <w:iCs/>
        </w:rPr>
        <w:t>natalensis</w:t>
      </w:r>
      <w:proofErr w:type="spellEnd"/>
      <w:r>
        <w:t xml:space="preserve"> is a native synanthropic rodent species, widespread across sub-Saharan Africa. Pathogen challenge studies on </w:t>
      </w:r>
      <w:r>
        <w:rPr>
          <w:i/>
          <w:iCs/>
        </w:rPr>
        <w:t xml:space="preserve">M. </w:t>
      </w:r>
      <w:proofErr w:type="spellStart"/>
      <w:r>
        <w:rPr>
          <w:i/>
          <w:iCs/>
        </w:rPr>
        <w:t>natalensis</w:t>
      </w:r>
      <w:proofErr w:type="spellEnd"/>
      <w:r>
        <w:t xml:space="preserve"> colonies</w:t>
      </w:r>
      <w:del w:id="122" w:author="David Simons" w:date="2025-06-12T13:00:00Z" w16du:dateUtc="2025-06-12T11:00:00Z">
        <w:r>
          <w:delText>,</w:delText>
        </w:r>
      </w:del>
      <w:r>
        <w:t xml:space="preserve"> suggest that acute infection does not significantly alter rodent </w:t>
      </w:r>
      <w:proofErr w:type="spellStart"/>
      <w:r>
        <w:lastRenderedPageBreak/>
        <w:t>behaviour</w:t>
      </w:r>
      <w:proofErr w:type="spellEnd"/>
      <w:r>
        <w:t xml:space="preserve"> or cause clinical pathology</w:t>
      </w:r>
      <w:r>
        <w:rPr>
          <w:vertAlign w:val="superscript"/>
        </w:rPr>
        <w:t>8–10</w:t>
      </w:r>
      <w:r>
        <w:t>. LASV is transmitted through both direct contact (e.g., superficial wounds caused by infected conspecifics) and indirect contact (e.g., exposure to contaminated environments), at low infectious doses</w:t>
      </w:r>
      <w:r>
        <w:rPr>
          <w:vertAlign w:val="superscript"/>
        </w:rPr>
        <w:t>9</w:t>
      </w:r>
      <w:r>
        <w:t>. Vertical transmission (mother-to-pup) may also contribute to transmission dynamics</w:t>
      </w:r>
      <w:r>
        <w:rPr>
          <w:vertAlign w:val="superscript"/>
        </w:rPr>
        <w:t>10,11</w:t>
      </w:r>
      <w:r>
        <w:t>. Infected adult rodents exhibit detectable viral RNA as early as 3 days post-infection, with viral loads peaking within 1-2 weeks and resolving by 40 days</w:t>
      </w:r>
      <w:r>
        <w:rPr>
          <w:vertAlign w:val="superscript"/>
        </w:rPr>
        <w:t>9</w:t>
      </w:r>
      <w:r>
        <w:t>. Among individuals infected within the first 2 weeks of life viral RNA is detectable up to 16-months post infection</w:t>
      </w:r>
      <w:r>
        <w:rPr>
          <w:vertAlign w:val="superscript"/>
        </w:rPr>
        <w:t>10</w:t>
      </w:r>
      <w:r>
        <w:t>. The transient nature of acute infection - outside of neonatal infections - has led many studies to focus on LASV-specific antibody detection, rather than circulating virus</w:t>
      </w:r>
      <w:r>
        <w:rPr>
          <w:vertAlign w:val="superscript"/>
        </w:rPr>
        <w:t>12–14</w:t>
      </w:r>
      <w:r>
        <w:t>.</w:t>
      </w:r>
    </w:p>
    <w:p w14:paraId="0600E12B" w14:textId="77777777" w:rsidR="00D67F80" w:rsidRDefault="00000000" w:rsidP="00EB4377">
      <w:pPr>
        <w:pStyle w:val="BodyText"/>
        <w:spacing w:line="480" w:lineRule="auto"/>
        <w:ind w:firstLine="720"/>
      </w:pPr>
      <w:r>
        <w:t>The antibody response dynamics to LASV in rodents are not yet well understood. Based on data from a similar arenavirus, Morogoro virus, seroconversion is expected to occur by 7 days post-infection, with antibodies (e.g., IgG) persisting beyond the decline of detectable RNA</w:t>
      </w:r>
      <w:r>
        <w:rPr>
          <w:vertAlign w:val="superscript"/>
        </w:rPr>
        <w:t>11</w:t>
      </w:r>
      <w:r>
        <w:t xml:space="preserve">. LASV-infected rodents are presumed to develop lifelong immunity to reinfection upon </w:t>
      </w:r>
      <w:proofErr w:type="gramStart"/>
      <w:r>
        <w:t>seroconversion,</w:t>
      </w:r>
      <w:proofErr w:type="gramEnd"/>
      <w:r>
        <w:t xml:space="preserve"> however, the efficacy of neutralizing antibodies is unclear and the role of immune or partially immune individuals in transmission networks is not known</w:t>
      </w:r>
      <w:r>
        <w:rPr>
          <w:vertAlign w:val="superscript"/>
        </w:rPr>
        <w:t>9,10,15</w:t>
      </w:r>
      <w:r>
        <w:t>. Although antibody-based studies have limitations, the higher prevalence of LASV seropositivity compared to acute infections provides valuable insights into viral dynamics within endemic regions. For example, a recent study in Bo district, Sierra Leone, reported a 2.8% LASV IgG seroprevalence among rodents and shrews, compared to a 0.3% prevalence of acute infection detected via PCR, underscoring the challenges of identifying acute infections in small-mammal populations</w:t>
      </w:r>
      <w:r>
        <w:rPr>
          <w:vertAlign w:val="superscript"/>
        </w:rPr>
        <w:t>16</w:t>
      </w:r>
      <w:r>
        <w:t>.</w:t>
      </w:r>
    </w:p>
    <w:p w14:paraId="6ACAD821" w14:textId="2131B1EB" w:rsidR="00D67F80" w:rsidRDefault="00000000" w:rsidP="00EB4377">
      <w:pPr>
        <w:pStyle w:val="BodyText"/>
        <w:spacing w:line="480" w:lineRule="auto"/>
        <w:ind w:firstLine="720"/>
      </w:pPr>
      <w:r>
        <w:lastRenderedPageBreak/>
        <w:t xml:space="preserve">While </w:t>
      </w:r>
      <w:r>
        <w:rPr>
          <w:i/>
          <w:iCs/>
        </w:rPr>
        <w:t xml:space="preserve">M. </w:t>
      </w:r>
      <w:proofErr w:type="spellStart"/>
      <w:r>
        <w:rPr>
          <w:i/>
          <w:iCs/>
        </w:rPr>
        <w:t>natalensis</w:t>
      </w:r>
      <w:proofErr w:type="spellEnd"/>
      <w:r>
        <w:t xml:space="preserve"> is considered the primary </w:t>
      </w:r>
      <w:del w:id="123" w:author="David Simons" w:date="2025-06-12T13:00:00Z" w16du:dateUtc="2025-06-12T11:00:00Z">
        <w:r>
          <w:delText>host</w:delText>
        </w:r>
      </w:del>
      <w:ins w:id="124" w:author="David Simons" w:date="2025-06-12T13:00:00Z" w16du:dateUtc="2025-06-12T11:00:00Z">
        <w:r>
          <w:t>reservoir</w:t>
        </w:r>
      </w:ins>
      <w:r>
        <w:t xml:space="preserve"> species of LASV, 10 further </w:t>
      </w:r>
      <w:del w:id="125" w:author="David Simons" w:date="2025-06-12T13:00:00Z" w16du:dateUtc="2025-06-12T11:00:00Z">
        <w:r>
          <w:delText>rodent</w:delText>
        </w:r>
      </w:del>
      <w:ins w:id="126" w:author="David Simons" w:date="2025-06-12T13:00:00Z" w16du:dateUtc="2025-06-12T11:00:00Z">
        <w:r>
          <w:t>small-mammal</w:t>
        </w:r>
      </w:ins>
      <w:r>
        <w:t xml:space="preserve"> species have been identified as acutely or previously infected with LASV in endemic regions</w:t>
      </w:r>
      <w:r>
        <w:rPr>
          <w:vertAlign w:val="superscript"/>
        </w:rPr>
        <w:t>14,17–19</w:t>
      </w:r>
      <w:r>
        <w:t xml:space="preserve">. The contribution of these additional species to pathogen transmission into human populations - and their role in viral transmission or maintenance within their species communities - remains unclear. In species-rich environments, both direct and indirect contact among </w:t>
      </w:r>
      <w:del w:id="127" w:author="David Simons" w:date="2025-06-12T13:00:00Z" w16du:dateUtc="2025-06-12T11:00:00Z">
        <w:r>
          <w:delText>rodents</w:delText>
        </w:r>
      </w:del>
      <w:ins w:id="128" w:author="David Simons" w:date="2025-06-12T13:00:00Z" w16du:dateUtc="2025-06-12T11:00:00Z">
        <w:r>
          <w:t>small-mammals</w:t>
        </w:r>
      </w:ins>
      <w:r>
        <w:t xml:space="preserve"> may result in incidental infections of non-reservoir species, which are subsequently detected through surveillance. Incidental infections of non-primary </w:t>
      </w:r>
      <w:del w:id="129" w:author="David Simons" w:date="2025-06-12T13:00:00Z" w16du:dateUtc="2025-06-12T11:00:00Z">
        <w:r>
          <w:delText>host</w:delText>
        </w:r>
      </w:del>
      <w:ins w:id="130" w:author="David Simons" w:date="2025-06-12T13:00:00Z" w16du:dateUtc="2025-06-12T11:00:00Z">
        <w:r>
          <w:t>reservoir</w:t>
        </w:r>
      </w:ins>
      <w:r>
        <w:t xml:space="preserve"> species may have little impact on viral transmission or maintenance</w:t>
      </w:r>
      <w:r>
        <w:rPr>
          <w:vertAlign w:val="superscript"/>
        </w:rPr>
        <w:t>20</w:t>
      </w:r>
      <w:r>
        <w:t xml:space="preserve">. Alternatively, these species could facilitate the transfer of LASV across landscapes, linking geographically isolated </w:t>
      </w:r>
      <w:r>
        <w:rPr>
          <w:i/>
          <w:rPrChange w:id="131" w:author="David Simons" w:date="2025-06-12T13:00:00Z" w16du:dateUtc="2025-06-12T11:00:00Z">
            <w:rPr/>
          </w:rPrChange>
        </w:rPr>
        <w:t xml:space="preserve">M. </w:t>
      </w:r>
      <w:proofErr w:type="spellStart"/>
      <w:r>
        <w:rPr>
          <w:i/>
          <w:rPrChange w:id="132" w:author="David Simons" w:date="2025-06-12T13:00:00Z" w16du:dateUtc="2025-06-12T11:00:00Z">
            <w:rPr/>
          </w:rPrChange>
        </w:rPr>
        <w:t>natalensis</w:t>
      </w:r>
      <w:proofErr w:type="spellEnd"/>
      <w:r>
        <w:t xml:space="preserve"> populations and causing reintroduction of the virus into reservoir species populations</w:t>
      </w:r>
      <w:r>
        <w:rPr>
          <w:vertAlign w:val="superscript"/>
        </w:rPr>
        <w:t>21,22</w:t>
      </w:r>
      <w:r>
        <w:t xml:space="preserve">. </w:t>
      </w:r>
      <w:ins w:id="133" w:author="David Simons" w:date="2025-06-12T13:00:00Z" w16du:dateUtc="2025-06-12T11:00:00Z">
        <w:r>
          <w:t xml:space="preserve">To account for this uncertainty we refer to </w:t>
        </w:r>
        <w:r>
          <w:rPr>
            <w:i/>
            <w:iCs/>
          </w:rPr>
          <w:t xml:space="preserve">M. </w:t>
        </w:r>
        <w:proofErr w:type="spellStart"/>
        <w:r>
          <w:rPr>
            <w:i/>
            <w:iCs/>
          </w:rPr>
          <w:t>natalensis</w:t>
        </w:r>
        <w:proofErr w:type="spellEnd"/>
        <w:r>
          <w:t xml:space="preserve"> as the primary reservoir species and other small-mammal species previously found to be infected as hosts. </w:t>
        </w:r>
      </w:ins>
      <w:r>
        <w:t>Increasing recognition of multi-species host systems in zoonoses underscores the importance of expanding surveillance efforts to the wider community in which the host resides to better understand pathogen prevalence and dynamics</w:t>
      </w:r>
      <w:r>
        <w:rPr>
          <w:vertAlign w:val="superscript"/>
        </w:rPr>
        <w:t>23,24</w:t>
      </w:r>
      <w:r>
        <w:t>.</w:t>
      </w:r>
    </w:p>
    <w:p w14:paraId="0A8352D3" w14:textId="77777777" w:rsidR="00686254" w:rsidRDefault="00000000" w:rsidP="00666736">
      <w:pPr>
        <w:pStyle w:val="BodyText"/>
        <w:spacing w:line="480" w:lineRule="auto"/>
        <w:ind w:firstLine="720"/>
        <w:rPr>
          <w:del w:id="134" w:author="David Simons" w:date="2025-06-12T13:00:00Z" w16du:dateUtc="2025-06-12T11:00:00Z"/>
        </w:rPr>
      </w:pPr>
      <w:del w:id="135" w:author="David Simons" w:date="2025-06-12T13:00:00Z" w16du:dateUtc="2025-06-12T11:00:00Z">
        <w:r>
          <w:delText>Host network structure is a key determinant of pathogen dynamics. Pathogens are more likely to persist in dense, well-connected networks where frequency dependent transmission dominates</w:delText>
        </w:r>
        <w:r>
          <w:rPr>
            <w:vertAlign w:val="superscript"/>
          </w:rPr>
          <w:delText>25</w:delText>
        </w:r>
        <w:r>
          <w:delText>. In contrast, pathogens with limited environmental transmission are likely to become isolated in fragmented or discontinuous networks</w:delText>
        </w:r>
        <w:r>
          <w:rPr>
            <w:vertAlign w:val="superscript"/>
          </w:rPr>
          <w:delText>26–28</w:delText>
        </w:r>
        <w:r>
          <w:delText>. Networks that contain nodes (i.e., individual humans or rodents) with high node betweenness — nodes which stand between other nodes, acting as crucial focal points between other nodes — can significantly influence pathogen transmission and maintenance, especially in discontinuous networks where they may be the only linkage between network subcomponents (i.e., super-spreaders)</w:delText>
        </w:r>
        <w:r>
          <w:rPr>
            <w:vertAlign w:val="superscript"/>
          </w:rPr>
          <w:delText>29,30</w:delText>
        </w:r>
        <w:r>
          <w:delText>. While the removal of these high-betweenness nodes can fragment the network and interrupt pathogen transmission, the presence of infectious high-betweenness nodes can enhance pathogen spread through the entire network due to their connections with a greater number of individuals than average</w:delText>
        </w:r>
        <w:r>
          <w:rPr>
            <w:vertAlign w:val="superscript"/>
          </w:rPr>
          <w:delText>31</w:delText>
        </w:r>
        <w:r>
          <w:delText>. Moreover, the rate of transmission following a contact event is influenced by host competence and the type of contact (e.g., inter-specific or intra-specific)</w:delText>
        </w:r>
        <w:r>
          <w:rPr>
            <w:vertAlign w:val="superscript"/>
          </w:rPr>
          <w:delText>32,33</w:delText>
        </w:r>
        <w:r>
          <w:delText>. An understanding of the composition of rodent contact networks in LASV-endemic regions has not been systematically reported and could offer valuable insights into potential transmission networks, even in the absence of direct observation of transmission events. Previous studies have provided general descriptions of rodent populations but these cannot be readily translated into detailed contact networks</w:delText>
        </w:r>
        <w:r>
          <w:rPr>
            <w:vertAlign w:val="superscript"/>
          </w:rPr>
          <w:delText>16,34,35</w:delText>
        </w:r>
        <w:r>
          <w:delText>. Ethical concerns regarding the release of potentially infectious individuals into human communities limit the feasibility of capture-mark-release experiments, which are otherwise effective for directly observing contact networks among tagged individuals.</w:delText>
        </w:r>
      </w:del>
    </w:p>
    <w:p w14:paraId="02D25BF5" w14:textId="77777777" w:rsidR="00D67F80" w:rsidRDefault="00000000" w:rsidP="00EB4377">
      <w:pPr>
        <w:pStyle w:val="BodyText"/>
        <w:spacing w:line="480" w:lineRule="auto"/>
        <w:ind w:firstLine="720"/>
        <w:rPr>
          <w:ins w:id="136" w:author="David Simons" w:date="2025-06-12T13:00:00Z" w16du:dateUtc="2025-06-12T11:00:00Z"/>
        </w:rPr>
      </w:pPr>
      <w:ins w:id="137" w:author="David Simons" w:date="2025-06-12T13:00:00Z" w16du:dateUtc="2025-06-12T11:00:00Z">
        <w:r>
          <w:t>Understanding the structure of small-mammal contact networks in LASV-endemic regions may offer valuable insight into transmission potential, even in the absence of direct observations of infection. While prior studies have described rodent diversity and abundance, these do not capture interaction patterns relevant for pathogen spread</w:t>
        </w:r>
        <w:r>
          <w:rPr>
            <w:vertAlign w:val="superscript"/>
          </w:rPr>
          <w:t>16,25,26</w:t>
        </w:r>
        <w:r>
          <w:t xml:space="preserve">. Spatial proximity can be used as a proxy for potential contact and, when </w:t>
        </w:r>
        <w:proofErr w:type="spellStart"/>
        <w:r>
          <w:t>analysed</w:t>
        </w:r>
        <w:proofErr w:type="spellEnd"/>
        <w:r>
          <w:t xml:space="preserve"> as networks, can help identify structural features, such as connectivity, inter- and intra-</w:t>
        </w:r>
        <w:r>
          <w:lastRenderedPageBreak/>
          <w:t xml:space="preserve">specific mixing, and network fragmentation that influence pathogen transmission. In contexts where direct </w:t>
        </w:r>
        <w:proofErr w:type="spellStart"/>
        <w:r>
          <w:t>behavioural</w:t>
        </w:r>
        <w:proofErr w:type="spellEnd"/>
        <w:r>
          <w:t xml:space="preserve"> observation or tagging of individuals is infeasible, such as post-Ebola Sierra Leone, proximity-based approaches provide a pragmatic alternative to infer likely transmission pathways</w:t>
        </w:r>
        <w:r>
          <w:rPr>
            <w:vertAlign w:val="superscript"/>
          </w:rPr>
          <w:t>27</w:t>
        </w:r>
        <w:r>
          <w:t>.</w:t>
        </w:r>
      </w:ins>
    </w:p>
    <w:p w14:paraId="5B1E841E" w14:textId="7971058A" w:rsidR="00D67F80" w:rsidRDefault="00000000" w:rsidP="00EB4377">
      <w:pPr>
        <w:pStyle w:val="BodyText"/>
        <w:spacing w:line="480" w:lineRule="auto"/>
        <w:ind w:firstLine="720"/>
      </w:pPr>
      <w:r>
        <w:t>Small-mammal communities in LASV-endemic regions are structured along anthropogenic land use gradients</w:t>
      </w:r>
      <w:r>
        <w:rPr>
          <w:vertAlign w:val="superscript"/>
        </w:rPr>
        <w:t>14,</w:t>
      </w:r>
      <w:del w:id="138" w:author="David Simons" w:date="2025-06-12T13:00:00Z" w16du:dateUtc="2025-06-12T11:00:00Z">
        <w:r>
          <w:rPr>
            <w:vertAlign w:val="superscript"/>
          </w:rPr>
          <w:delText>36</w:delText>
        </w:r>
      </w:del>
      <w:ins w:id="139" w:author="David Simons" w:date="2025-06-12T13:00:00Z" w16du:dateUtc="2025-06-12T11:00:00Z">
        <w:r>
          <w:rPr>
            <w:vertAlign w:val="superscript"/>
          </w:rPr>
          <w:t>28</w:t>
        </w:r>
      </w:ins>
      <w:r>
        <w:t>. As such, the risk of Lassa fever outbreaks in human populations is expected to correlate with these gradients</w:t>
      </w:r>
      <w:r>
        <w:rPr>
          <w:vertAlign w:val="superscript"/>
        </w:rPr>
        <w:t>6,</w:t>
      </w:r>
      <w:del w:id="140" w:author="David Simons" w:date="2025-06-12T13:00:00Z" w16du:dateUtc="2025-06-12T11:00:00Z">
        <w:r>
          <w:rPr>
            <w:vertAlign w:val="superscript"/>
          </w:rPr>
          <w:delText>37,38</w:delText>
        </w:r>
      </w:del>
      <w:ins w:id="141" w:author="David Simons" w:date="2025-06-12T13:00:00Z" w16du:dateUtc="2025-06-12T11:00:00Z">
        <w:r>
          <w:rPr>
            <w:vertAlign w:val="superscript"/>
          </w:rPr>
          <w:t>29,30</w:t>
        </w:r>
      </w:ins>
      <w:r>
        <w:t xml:space="preserve">. Within human-dominated land use types, the prevalence of typically synanthropic rodent hosts of LASV is anticipated to be higher due to increased food availability, shelter, and reduced predation </w:t>
      </w:r>
      <w:del w:id="142" w:author="David Simons" w:date="2025-06-12T13:00:00Z" w16du:dateUtc="2025-06-12T11:00:00Z">
        <w:r>
          <w:delText>pressure</w:delText>
        </w:r>
        <w:r>
          <w:rPr>
            <w:vertAlign w:val="superscript"/>
          </w:rPr>
          <w:delText>39–41</w:delText>
        </w:r>
        <w:r>
          <w:delText>.</w:delText>
        </w:r>
      </w:del>
      <w:ins w:id="143" w:author="David Simons" w:date="2025-06-12T13:00:00Z" w16du:dateUtc="2025-06-12T11:00:00Z">
        <w:r>
          <w:t>pressure</w:t>
        </w:r>
        <w:r>
          <w:rPr>
            <w:vertAlign w:val="superscript"/>
          </w:rPr>
          <w:t>31–33</w:t>
        </w:r>
        <w:r>
          <w:t>.</w:t>
        </w:r>
      </w:ins>
      <w:r>
        <w:t xml:space="preserve"> These factors influence rodent abundance and population dynamics which in turn may promote greater pathogen persistence, as observed in several other rodent-associated zoonosis </w:t>
      </w:r>
      <w:del w:id="144" w:author="David Simons" w:date="2025-06-12T13:00:00Z" w16du:dateUtc="2025-06-12T11:00:00Z">
        <w:r>
          <w:delText>systems</w:delText>
        </w:r>
        <w:r>
          <w:rPr>
            <w:vertAlign w:val="superscript"/>
          </w:rPr>
          <w:delText>42–44</w:delText>
        </w:r>
      </w:del>
      <w:ins w:id="145" w:author="David Simons" w:date="2025-06-12T13:00:00Z" w16du:dateUtc="2025-06-12T11:00:00Z">
        <w:r>
          <w:t>systems</w:t>
        </w:r>
        <w:r>
          <w:rPr>
            <w:vertAlign w:val="superscript"/>
          </w:rPr>
          <w:t>34–36</w:t>
        </w:r>
      </w:ins>
      <w:r>
        <w:t xml:space="preserve">. Understanding how rodent contact networks, like rodent occurrence and abundance, vary along these anthropogenic gradients could reveal potentially distinct pathogen transmission networks in different habitats. We hypothesize that rodent contact rates  and the associated pathogen transmission </w:t>
      </w:r>
      <w:proofErr w:type="gramStart"/>
      <w:r>
        <w:t>networks</w:t>
      </w:r>
      <w:r w:rsidR="000178D8">
        <w:t>,</w:t>
      </w:r>
      <w:proofErr w:type="gramEnd"/>
      <w:r w:rsidR="000178D8">
        <w:t xml:space="preserve"> </w:t>
      </w:r>
      <w:r>
        <w:t>are greater in human-dominated habitats where resources are concentrated.</w:t>
      </w:r>
    </w:p>
    <w:p w14:paraId="3CBF62FE" w14:textId="4681BE23" w:rsidR="00D67F80" w:rsidRDefault="00000000" w:rsidP="00EB4377">
      <w:pPr>
        <w:pStyle w:val="BodyText"/>
        <w:spacing w:line="480" w:lineRule="auto"/>
        <w:ind w:firstLine="720"/>
      </w:pPr>
      <w:del w:id="146" w:author="David Simons" w:date="2025-06-12T13:00:00Z" w16du:dateUtc="2025-06-12T11:00:00Z">
        <w:r>
          <w:delText>The rich geolocation and temporal data obtained from systematic rodent trapping enables the estimation of direct or indirect rodent contacts by inferring shared space utilisation over short time periods</w:delText>
        </w:r>
        <w:r>
          <w:rPr>
            <w:vertAlign w:val="superscript"/>
          </w:rPr>
          <w:delText>29,45</w:delText>
        </w:r>
        <w:r>
          <w:delText>. Contact networks derived from wildlife data have been successfully</w:delText>
        </w:r>
      </w:del>
      <w:ins w:id="147" w:author="David Simons" w:date="2025-06-12T13:00:00Z" w16du:dateUtc="2025-06-12T11:00:00Z">
        <w:r>
          <w:t xml:space="preserve">In this study, we define “contact” not as a directly observed </w:t>
        </w:r>
        <w:proofErr w:type="spellStart"/>
        <w:r>
          <w:t>behavioural</w:t>
        </w:r>
        <w:proofErr w:type="spellEnd"/>
        <w:r>
          <w:t xml:space="preserve"> interaction between individuals, but as the inferred co-occurrence within a spatial and temporal window (i.e., proximate capture locations within four trap-nights), consistent with prior spatial proximity models</w:t>
        </w:r>
        <w:r>
          <w:rPr>
            <w:vertAlign w:val="superscript"/>
          </w:rPr>
          <w:t>37,38</w:t>
        </w:r>
        <w:r>
          <w:t xml:space="preserve">. While this does not imply physical contact or indirect contact suitable for transmission, it serves as a proxy for shared habitat use and potential indirect or environmental contact relevant to LASV transmission. Interaction networks derived from </w:t>
        </w:r>
        <w:r>
          <w:lastRenderedPageBreak/>
          <w:t>wildlife data have previously been</w:t>
        </w:r>
      </w:ins>
      <w:r>
        <w:t xml:space="preserve"> employed to study pathogen transmission. These networks are particularly valuable for investigating the role of community structure and the impact of contact rate heterogeneity between species in multi-host pathogen </w:t>
      </w:r>
      <w:del w:id="148" w:author="David Simons" w:date="2025-06-12T13:00:00Z" w16du:dateUtc="2025-06-12T11:00:00Z">
        <w:r>
          <w:delText>systems</w:delText>
        </w:r>
        <w:r>
          <w:rPr>
            <w:vertAlign w:val="superscript"/>
          </w:rPr>
          <w:delText>46–48</w:delText>
        </w:r>
      </w:del>
      <w:ins w:id="149" w:author="David Simons" w:date="2025-06-12T13:00:00Z" w16du:dateUtc="2025-06-12T11:00:00Z">
        <w:r>
          <w:t>systems</w:t>
        </w:r>
        <w:r>
          <w:rPr>
            <w:vertAlign w:val="superscript"/>
          </w:rPr>
          <w:t>39–41</w:t>
        </w:r>
      </w:ins>
      <w:r>
        <w:t>.</w:t>
      </w:r>
    </w:p>
    <w:p w14:paraId="154590EE" w14:textId="04CB3D65" w:rsidR="00D67F80" w:rsidRDefault="00000000" w:rsidP="00EB4377">
      <w:pPr>
        <w:pStyle w:val="BodyText"/>
        <w:spacing w:line="480" w:lineRule="auto"/>
        <w:ind w:firstLine="720"/>
      </w:pPr>
      <w:del w:id="150" w:author="David Simons" w:date="2025-06-12T13:00:00Z" w16du:dateUtc="2025-06-12T11:00:00Z">
        <w:r>
          <w:delText>In this study, we</w:delText>
        </w:r>
      </w:del>
      <w:ins w:id="151" w:author="David Simons" w:date="2025-06-12T13:00:00Z" w16du:dateUtc="2025-06-12T11:00:00Z">
        <w:r>
          <w:t>We</w:t>
        </w:r>
      </w:ins>
      <w:r>
        <w:t xml:space="preserve"> leverage rodent and shrew trapping data collected over three years in the Lassa fever-endemic region of </w:t>
      </w:r>
      <w:ins w:id="152" w:author="David Simons" w:date="2025-06-12T13:00:00Z" w16du:dateUtc="2025-06-12T11:00:00Z">
        <w:r>
          <w:t xml:space="preserve">the </w:t>
        </w:r>
      </w:ins>
      <w:r>
        <w:t xml:space="preserve">Eastern </w:t>
      </w:r>
      <w:ins w:id="153" w:author="David Simons" w:date="2025-06-12T13:00:00Z" w16du:dateUtc="2025-06-12T11:00:00Z">
        <w:r>
          <w:t xml:space="preserve">Province, </w:t>
        </w:r>
      </w:ins>
      <w:r>
        <w:t>Sierra Leone</w:t>
      </w:r>
      <w:del w:id="154" w:author="David Simons" w:date="2025-06-12T13:00:00Z" w16du:dateUtc="2025-06-12T11:00:00Z">
        <w:r>
          <w:delText xml:space="preserve"> to reconstruct the contact networks of small-mammal communities</w:delText>
        </w:r>
      </w:del>
      <w:r>
        <w:t xml:space="preserve">. We characterize potential interactions — both direct and indirect — within these communities as a network, where the nodes represent rodents or shrews, and the connections (or edges) between them represent potential interactions. We hypothesize that the spatial clustering of conspecifics and the increased abundance of commensal species in anthropogenically dominated environments will lead to higher intra-specific contact rates compared to inter-specific contact rates within these communities. We use contact rates within and between species to explore their variation along an anthropogenic land use gradient with a particular focus on </w:t>
      </w:r>
      <w:r>
        <w:rPr>
          <w:i/>
          <w:iCs/>
        </w:rPr>
        <w:t xml:space="preserve">M. </w:t>
      </w:r>
      <w:proofErr w:type="spellStart"/>
      <w:r>
        <w:rPr>
          <w:i/>
          <w:iCs/>
        </w:rPr>
        <w:t>natalensis</w:t>
      </w:r>
      <w:proofErr w:type="spellEnd"/>
      <w:r>
        <w:t>. Finally, we report the prevalence of antibodies against LASV among individual small mammals in the study region and investigate the association between contact rates with seropositivity.</w:t>
      </w:r>
    </w:p>
    <w:p w14:paraId="28D5A818" w14:textId="77777777" w:rsidR="00D67F80" w:rsidRDefault="00000000" w:rsidP="007C0753">
      <w:pPr>
        <w:pStyle w:val="Heading1"/>
        <w:spacing w:line="480" w:lineRule="auto"/>
      </w:pPr>
      <w:bookmarkStart w:id="155" w:name="methods"/>
      <w:bookmarkEnd w:id="92"/>
      <w:r>
        <w:t>Methods</w:t>
      </w:r>
    </w:p>
    <w:p w14:paraId="279E6BF3" w14:textId="77777777" w:rsidR="00D67F80" w:rsidRDefault="00000000" w:rsidP="007C0753">
      <w:pPr>
        <w:pStyle w:val="Heading2"/>
        <w:spacing w:line="480" w:lineRule="auto"/>
      </w:pPr>
      <w:bookmarkStart w:id="156" w:name="study-area"/>
      <w:r>
        <w:t>Study area</w:t>
      </w:r>
    </w:p>
    <w:p w14:paraId="2DCCB179" w14:textId="13EFAE8C" w:rsidR="00D67F80" w:rsidRDefault="00000000" w:rsidP="007C0753">
      <w:pPr>
        <w:pStyle w:val="FirstParagraph"/>
        <w:spacing w:line="480" w:lineRule="auto"/>
        <w:ind w:firstLine="720"/>
      </w:pPr>
      <w:r>
        <w:t>Rodent trapping surveys were conducted between October 2020-April 2023 within and around four village study sites (</w:t>
      </w:r>
      <w:proofErr w:type="spellStart"/>
      <w:r>
        <w:t>Baiama</w:t>
      </w:r>
      <w:proofErr w:type="spellEnd"/>
      <w:r>
        <w:t xml:space="preserve">, </w:t>
      </w:r>
      <w:proofErr w:type="spellStart"/>
      <w:r>
        <w:t>Lalehun</w:t>
      </w:r>
      <w:proofErr w:type="spellEnd"/>
      <w:r>
        <w:t xml:space="preserve">, </w:t>
      </w:r>
      <w:proofErr w:type="spellStart"/>
      <w:r>
        <w:t>Lambayama</w:t>
      </w:r>
      <w:proofErr w:type="spellEnd"/>
      <w:r>
        <w:t xml:space="preserve">, and </w:t>
      </w:r>
      <w:proofErr w:type="spellStart"/>
      <w:r>
        <w:t>Seilama</w:t>
      </w:r>
      <w:proofErr w:type="spellEnd"/>
      <w:r>
        <w:t xml:space="preserve">) in the Lassa fever endemic zone of the Eastern Province of Sierra Leone (Figure 1A). Surveys were </w:t>
      </w:r>
      <w:r>
        <w:lastRenderedPageBreak/>
        <w:t>conducted within trapping grids along a land use gradient of anthropogenic disturbance comprising</w:t>
      </w:r>
      <w:del w:id="157" w:author="David Simons" w:date="2025-06-12T13:00:00Z" w16du:dateUtc="2025-06-12T11:00:00Z">
        <w:r>
          <w:delText>,</w:delText>
        </w:r>
      </w:del>
      <w:r>
        <w:t xml:space="preserve"> forest, agriculture (including fallow and currently in-use areas), and villages (within and outside of permanent structures) (see Supplementary Information for study site and trap grid locations).</w:t>
      </w:r>
      <w:r w:rsidR="007E3714">
        <w:t xml:space="preserve"> </w:t>
      </w:r>
      <w:r w:rsidR="007E3714" w:rsidRPr="007E3714">
        <w:t>One study site (</w:t>
      </w:r>
      <w:proofErr w:type="spellStart"/>
      <w:r w:rsidR="007E3714" w:rsidRPr="007E3714">
        <w:t>Lambayama</w:t>
      </w:r>
      <w:proofErr w:type="spellEnd"/>
      <w:r w:rsidR="007E3714" w:rsidRPr="007E3714">
        <w:t>) was more developed than the other villages due to its proximity to the province capital (Kenema), we refer to this site as peri-urban with the others termed rural.</w:t>
      </w:r>
      <w:r>
        <w:t xml:space="preserve"> Trapping survey sessions occurred four times annually with two trapping surveys in each of the rainy and dry seasons (May to November and December to April, respectively), producing a total of 10 trapping sessions over the study period.</w:t>
      </w:r>
    </w:p>
    <w:p w14:paraId="68ACA4FF" w14:textId="77777777" w:rsidR="00686254" w:rsidRDefault="00686254" w:rsidP="00666736">
      <w:pPr>
        <w:pStyle w:val="CaptionedFigure"/>
        <w:spacing w:line="480" w:lineRule="auto"/>
        <w:rPr>
          <w:del w:id="158" w:author="David Simons" w:date="2025-06-12T13:00:00Z" w16du:dateUtc="2025-06-12T11:00:00Z"/>
        </w:rPr>
      </w:pPr>
    </w:p>
    <w:p w14:paraId="20C140DB" w14:textId="20C1E207" w:rsidR="00D67F80" w:rsidRDefault="009E1BF6" w:rsidP="007C0753">
      <w:pPr>
        <w:pStyle w:val="ImageCaption"/>
        <w:spacing w:line="480" w:lineRule="auto"/>
      </w:pPr>
      <w:ins w:id="159" w:author="David Simons" w:date="2025-06-12T13:00:00Z" w16du:dateUtc="2025-06-12T11:00:00Z">
        <w:r>
          <w:rPr>
            <w:noProof/>
          </w:rPr>
          <w:drawing>
            <wp:inline distT="0" distB="0" distL="0" distR="0" wp14:anchorId="1B6060EA" wp14:editId="0250A33B">
              <wp:extent cx="5943600" cy="7429500"/>
              <wp:effectExtent l="0" t="0" r="0" b="0"/>
              <wp:docPr id="185502276" name="Picture 1" descr="A map of a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2276" name="Picture 1" descr="A map of a country&#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ins>
      <w:r>
        <w:t xml:space="preserve">Figure 1: A) Location of village study sites (circles) in the Eastern Province of Sierra Leone. Kenema, the largest city in the province, and the national capital, Freetown, are also shown </w:t>
      </w:r>
      <w:r>
        <w:lastRenderedPageBreak/>
        <w:t xml:space="preserve">(+). The inset map highlights the location of Sierra Leone within West Africa. B) An example of a rodent contact network derived from trapping data during visit 5 in village land use. Each </w:t>
      </w:r>
      <w:proofErr w:type="spellStart"/>
      <w:r>
        <w:t>coloured</w:t>
      </w:r>
      <w:proofErr w:type="spellEnd"/>
      <w:r>
        <w:t xml:space="preserve"> node represents an individual small mammal, with lines (edges) indicating inferred contacts between individuals. The number of edges connected to a node represents its degree. Betweenness reflects the importance of a node in connecting different parts of the network. Pale nodes indicate unobserved individuals, for whom contacts (edges) were not recorded. Species listed in the legend without </w:t>
      </w:r>
      <w:proofErr w:type="spellStart"/>
      <w:r>
        <w:t>colours</w:t>
      </w:r>
      <w:proofErr w:type="spellEnd"/>
      <w:r>
        <w:t xml:space="preserve"> were never detected in village land use types.</w:t>
      </w:r>
    </w:p>
    <w:p w14:paraId="30E1D97E" w14:textId="4242C78B" w:rsidR="00D67F80" w:rsidRDefault="00000000" w:rsidP="00EB4377">
      <w:pPr>
        <w:pStyle w:val="BodyText"/>
        <w:spacing w:line="480" w:lineRule="auto"/>
        <w:ind w:firstLine="720"/>
      </w:pPr>
      <w:r>
        <w:t xml:space="preserve">Study sites were selected to represent the range of land use in the Eastern Province of Sierra Leone, considering both accessibility throughout the year and acceptability of the study protocol to the village communities (Supplementary Information). At each trapping grid 49 Sherman traps (7.62cm x 8.89cm x 22.86cm) (H.B. Sherman Traps, Tallahassee, USA), were arranged in a 7 x 7 grid, with traps placed 7 </w:t>
      </w:r>
      <w:proofErr w:type="spellStart"/>
      <w:r>
        <w:t>metres</w:t>
      </w:r>
      <w:proofErr w:type="spellEnd"/>
      <w:r>
        <w:t xml:space="preserve"> apart in a grid conforming to the local landscape (median trapping grid area = 3,882 m</w:t>
      </w:r>
      <w:r>
        <w:rPr>
          <w:vertAlign w:val="superscript"/>
        </w:rPr>
        <w:t>2</w:t>
      </w:r>
      <w:r>
        <w:t xml:space="preserve">). In permanent structures, trap placement deviated from the grid structure. At each visit, permanent structures were randomly selected from a grid projected over the village area, with four traps placed within each structure. The location of each trap within the grid was geolocated. Traps were baited with a locally produced mixture of oats, palm oil and dried fish. Each morning, traps were checked, closed for the day, and re-baited in the evening. Each trapping survey session consisted of four consecutive trap-nights (TN) at each trapping grid within the village study site. Rodents and shrews were associated with the coordinates of the trap they were detected. Geospatial processing was performed using the </w:t>
      </w:r>
      <w:r>
        <w:rPr>
          <w:rStyle w:val="VerbatimChar"/>
        </w:rPr>
        <w:t>sf</w:t>
      </w:r>
      <w:r>
        <w:t xml:space="preserve"> package R (version 4.1.2)</w:t>
      </w:r>
      <w:del w:id="160" w:author="David Simons" w:date="2025-06-12T13:00:00Z" w16du:dateUtc="2025-06-12T11:00:00Z">
        <w:r>
          <w:rPr>
            <w:vertAlign w:val="superscript"/>
          </w:rPr>
          <w:delText>49,50</w:delText>
        </w:r>
      </w:del>
      <w:ins w:id="161" w:author="David Simons" w:date="2025-06-12T13:00:00Z" w16du:dateUtc="2025-06-12T11:00:00Z">
        <w:r>
          <w:rPr>
            <w:vertAlign w:val="superscript"/>
          </w:rPr>
          <w:t>42,43</w:t>
        </w:r>
      </w:ins>
      <w:r>
        <w:t>.</w:t>
      </w:r>
    </w:p>
    <w:p w14:paraId="636178A2" w14:textId="4155577E" w:rsidR="00D67F80" w:rsidRDefault="00000000" w:rsidP="00EB4377">
      <w:pPr>
        <w:pStyle w:val="BodyText"/>
        <w:spacing w:line="480" w:lineRule="auto"/>
        <w:ind w:firstLine="720"/>
      </w:pPr>
      <w:r>
        <w:lastRenderedPageBreak/>
        <w:t xml:space="preserve">All small mammals were handled by trained researchers using appropriate personal protective equipment. Animals were sedated using halothane and euthanized according to established </w:t>
      </w:r>
      <w:del w:id="162" w:author="David Simons" w:date="2025-06-12T13:00:00Z" w16du:dateUtc="2025-06-12T11:00:00Z">
        <w:r>
          <w:delText>protocols</w:delText>
        </w:r>
        <w:r>
          <w:rPr>
            <w:vertAlign w:val="superscript"/>
          </w:rPr>
          <w:delText>51</w:delText>
        </w:r>
      </w:del>
      <w:ins w:id="163" w:author="David Simons" w:date="2025-06-12T13:00:00Z" w16du:dateUtc="2025-06-12T11:00:00Z">
        <w:r>
          <w:t>protocols</w:t>
        </w:r>
        <w:r>
          <w:rPr>
            <w:vertAlign w:val="superscript"/>
          </w:rPr>
          <w:t>44</w:t>
        </w:r>
      </w:ins>
      <w:r>
        <w:t>. Morphological measurements and samples of blood and tissue (skin, liver and spleen) were collected. The study was approved by the Clinical Research Ethical Review Board and Animal Welfare Ethical Review Board of the Royal Veterinary College, UK (URN: 2019 1949-3), and the ethics committee of Njala University, Sierra Leone. The study adhered to national and institutional ethical guidelines for the humane treatment of animals and safe handling of zoonotic pathogens. Trapping and sampling protocols were designed to minimize stress to the animals and reduce the risk of pathogen exposure to researchers and communities. Community engagement sessions were conducted to ensure understanding and acceptance of the study objectives, and all work complied with the principles outlined in the ARRIVE guidelines (v2)</w:t>
      </w:r>
      <w:del w:id="164" w:author="David Simons" w:date="2025-06-12T13:00:00Z" w16du:dateUtc="2025-06-12T11:00:00Z">
        <w:r>
          <w:rPr>
            <w:vertAlign w:val="superscript"/>
          </w:rPr>
          <w:delText>52</w:delText>
        </w:r>
      </w:del>
      <w:ins w:id="165" w:author="David Simons" w:date="2025-06-12T13:00:00Z" w16du:dateUtc="2025-06-12T11:00:00Z">
        <w:r>
          <w:rPr>
            <w:vertAlign w:val="superscript"/>
          </w:rPr>
          <w:t>45</w:t>
        </w:r>
      </w:ins>
      <w:r>
        <w:t>. All carcasses were incinerated to mitigate pathogen transmission risks.</w:t>
      </w:r>
    </w:p>
    <w:p w14:paraId="2D5DD218" w14:textId="77777777" w:rsidR="00D67F80" w:rsidRDefault="00000000" w:rsidP="007C0753">
      <w:pPr>
        <w:pStyle w:val="Heading2"/>
        <w:spacing w:line="480" w:lineRule="auto"/>
      </w:pPr>
      <w:bookmarkStart w:id="166" w:name="species-identification"/>
      <w:bookmarkEnd w:id="156"/>
      <w:r>
        <w:t>Species identification</w:t>
      </w:r>
    </w:p>
    <w:p w14:paraId="0351A423" w14:textId="020A60E2" w:rsidR="00D67F80" w:rsidRDefault="00000000" w:rsidP="00EB4377">
      <w:pPr>
        <w:pStyle w:val="FirstParagraph"/>
        <w:spacing w:line="480" w:lineRule="auto"/>
        <w:ind w:firstLine="720"/>
      </w:pPr>
      <w:r>
        <w:t xml:space="preserve">Species identification was performed in the field based on external morphological characteristics, including body length, tail length, ear length, and pelage </w:t>
      </w:r>
      <w:proofErr w:type="spellStart"/>
      <w:r>
        <w:t>colouration</w:t>
      </w:r>
      <w:proofErr w:type="spellEnd"/>
      <w:r>
        <w:t xml:space="preserve">, following the taxonomic keys of Happold and Kingdon and </w:t>
      </w:r>
      <w:proofErr w:type="spellStart"/>
      <w:r>
        <w:t>Monadjem</w:t>
      </w:r>
      <w:proofErr w:type="spellEnd"/>
      <w:r>
        <w:t xml:space="preserve"> </w:t>
      </w:r>
      <w:r>
        <w:rPr>
          <w:i/>
          <w:iCs/>
        </w:rPr>
        <w:t>et al.</w:t>
      </w:r>
      <w:del w:id="167" w:author="David Simons" w:date="2025-06-12T13:00:00Z" w16du:dateUtc="2025-06-12T11:00:00Z">
        <w:r>
          <w:rPr>
            <w:vertAlign w:val="superscript"/>
          </w:rPr>
          <w:delText>5</w:delText>
        </w:r>
        <w:r w:rsidR="00666736">
          <w:rPr>
            <w:vertAlign w:val="superscript"/>
          </w:rPr>
          <w:delText>3,5</w:delText>
        </w:r>
        <w:r>
          <w:rPr>
            <w:vertAlign w:val="superscript"/>
          </w:rPr>
          <w:delText>4</w:delText>
        </w:r>
      </w:del>
      <w:ins w:id="168" w:author="David Simons" w:date="2025-06-12T13:00:00Z" w16du:dateUtc="2025-06-12T11:00:00Z">
        <w:r>
          <w:rPr>
            <w:vertAlign w:val="superscript"/>
          </w:rPr>
          <w:t>46,47</w:t>
        </w:r>
      </w:ins>
      <w:r>
        <w:t xml:space="preserve">. Field identification was supplemented by molecular methods to confirm species identity for individuals identified as </w:t>
      </w:r>
      <w:proofErr w:type="spellStart"/>
      <w:r>
        <w:rPr>
          <w:i/>
          <w:iCs/>
        </w:rPr>
        <w:t>Mastomys</w:t>
      </w:r>
      <w:proofErr w:type="spellEnd"/>
      <w:r>
        <w:rPr>
          <w:i/>
          <w:iCs/>
        </w:rPr>
        <w:t xml:space="preserve"> sp.</w:t>
      </w:r>
      <w:r>
        <w:t xml:space="preserve">, </w:t>
      </w:r>
      <w:r>
        <w:rPr>
          <w:i/>
          <w:iCs/>
        </w:rPr>
        <w:t>Mus sp.</w:t>
      </w:r>
      <w:r>
        <w:t xml:space="preserve">, </w:t>
      </w:r>
      <w:r>
        <w:rPr>
          <w:i/>
          <w:iCs/>
        </w:rPr>
        <w:t>Rattus sp.</w:t>
      </w:r>
      <w:r>
        <w:t xml:space="preserve"> and </w:t>
      </w:r>
      <w:proofErr w:type="spellStart"/>
      <w:r>
        <w:rPr>
          <w:i/>
          <w:iCs/>
        </w:rPr>
        <w:t>Crocidura</w:t>
      </w:r>
      <w:proofErr w:type="spellEnd"/>
      <w:r>
        <w:rPr>
          <w:i/>
          <w:iCs/>
        </w:rPr>
        <w:t xml:space="preserve"> sp.</w:t>
      </w:r>
      <w:r>
        <w:t xml:space="preserve"> alongside a random subset of remaining individuals (50% of remaining samples).</w:t>
      </w:r>
    </w:p>
    <w:p w14:paraId="6E1275C7" w14:textId="77499772" w:rsidR="00D67F80" w:rsidRDefault="00000000" w:rsidP="00EB4377">
      <w:pPr>
        <w:pStyle w:val="BodyText"/>
        <w:spacing w:line="480" w:lineRule="auto"/>
        <w:ind w:firstLine="720"/>
      </w:pPr>
      <w:r>
        <w:lastRenderedPageBreak/>
        <w:t xml:space="preserve">All samples remained in Sierra Leone and were stored at -20°C until processing. Genomic DNA was extracted using QIAGEN </w:t>
      </w:r>
      <w:proofErr w:type="spellStart"/>
      <w:r>
        <w:t>DNAeasy</w:t>
      </w:r>
      <w:proofErr w:type="spellEnd"/>
      <w:r>
        <w:t xml:space="preserve"> kits as per the </w:t>
      </w:r>
      <w:del w:id="169" w:author="David Simons" w:date="2025-06-12T13:00:00Z" w16du:dateUtc="2025-06-12T11:00:00Z">
        <w:r w:rsidR="00474D24">
          <w:delText>manufacturer’s</w:delText>
        </w:r>
        <w:r>
          <w:delText xml:space="preserve"> instructions</w:delText>
        </w:r>
      </w:del>
      <w:ins w:id="170" w:author="David Simons" w:date="2025-06-12T13:00:00Z" w16du:dateUtc="2025-06-12T11:00:00Z">
        <w:r>
          <w:t>manufacturers instructions</w:t>
        </w:r>
        <w:r>
          <w:rPr>
            <w:vertAlign w:val="superscript"/>
          </w:rPr>
          <w:t>48</w:t>
        </w:r>
      </w:ins>
      <w:r>
        <w:t xml:space="preserve"> (Supplementary Information</w:t>
      </w:r>
      <w:del w:id="171" w:author="David Simons" w:date="2025-06-12T13:00:00Z" w16du:dateUtc="2025-06-12T11:00:00Z">
        <w:r w:rsidR="00666736">
          <w:delText>)</w:delText>
        </w:r>
        <w:r>
          <w:rPr>
            <w:vertAlign w:val="superscript"/>
          </w:rPr>
          <w:delText>55</w:delText>
        </w:r>
        <w:r>
          <w:delText>.</w:delText>
        </w:r>
      </w:del>
      <w:ins w:id="172" w:author="David Simons" w:date="2025-06-12T13:00:00Z" w16du:dateUtc="2025-06-12T11:00:00Z">
        <w:r>
          <w:t>).</w:t>
        </w:r>
      </w:ins>
      <w:r>
        <w:t xml:space="preserve"> DNA extracts were amplified using platinum </w:t>
      </w:r>
      <w:r>
        <w:rPr>
          <w:i/>
          <w:iCs/>
        </w:rPr>
        <w:t>Taq</w:t>
      </w:r>
      <w:r>
        <w:t xml:space="preserve"> polymerase (Invitrogen) and </w:t>
      </w:r>
      <w:r>
        <w:rPr>
          <w:i/>
          <w:iCs/>
        </w:rPr>
        <w:t>cytochrome B</w:t>
      </w:r>
      <w:r>
        <w:t xml:space="preserve"> primers</w:t>
      </w:r>
      <w:r>
        <w:rPr>
          <w:vertAlign w:val="superscript"/>
        </w:rPr>
        <w:t>16</w:t>
      </w:r>
      <w:r>
        <w:t xml:space="preserve">. DNA amplification was assessed through gel electrophoresis, and successful amplification products were Sanger sequenced (performed by Eurofins Genomics). The sequences were attributed to rodent species using the BLAST program, comparing the obtained sequences to </w:t>
      </w:r>
      <w:r>
        <w:rPr>
          <w:i/>
          <w:iCs/>
        </w:rPr>
        <w:t>cytochrome B</w:t>
      </w:r>
      <w:r>
        <w:t xml:space="preserve"> records in the NCBI database (accessed 2023-06-30)</w:t>
      </w:r>
      <w:del w:id="173" w:author="David Simons" w:date="2025-06-12T13:00:00Z" w16du:dateUtc="2025-06-12T11:00:00Z">
        <w:r>
          <w:rPr>
            <w:vertAlign w:val="superscript"/>
          </w:rPr>
          <w:delText>56</w:delText>
        </w:r>
      </w:del>
      <w:ins w:id="174" w:author="David Simons" w:date="2025-06-12T13:00:00Z" w16du:dateUtc="2025-06-12T11:00:00Z">
        <w:r>
          <w:rPr>
            <w:vertAlign w:val="superscript"/>
          </w:rPr>
          <w:t>49</w:t>
        </w:r>
      </w:ins>
      <w:r>
        <w:t>.</w:t>
      </w:r>
    </w:p>
    <w:p w14:paraId="553D53CC" w14:textId="5D43E9B9" w:rsidR="00D67F80" w:rsidRDefault="00000000" w:rsidP="007C0753">
      <w:pPr>
        <w:pStyle w:val="Heading2"/>
        <w:spacing w:line="480" w:lineRule="auto"/>
      </w:pPr>
      <w:bookmarkStart w:id="175" w:name="lasv-seroprevalence"/>
      <w:bookmarkEnd w:id="166"/>
      <w:del w:id="176" w:author="David Simons" w:date="2025-06-12T13:00:00Z" w16du:dateUtc="2025-06-12T11:00:00Z">
        <w:r>
          <w:rPr>
            <w:i/>
            <w:iCs/>
          </w:rPr>
          <w:delText>Lassa mammarenavirus</w:delText>
        </w:r>
      </w:del>
      <w:ins w:id="177" w:author="David Simons" w:date="2025-06-12T13:00:00Z" w16du:dateUtc="2025-06-12T11:00:00Z">
        <w:r>
          <w:t>LASV</w:t>
        </w:r>
      </w:ins>
      <w:r>
        <w:t xml:space="preserve"> seroprevalence</w:t>
      </w:r>
    </w:p>
    <w:p w14:paraId="2CC4974C" w14:textId="358FF5EC" w:rsidR="00D67F80" w:rsidRDefault="00000000" w:rsidP="00EB4377">
      <w:pPr>
        <w:pStyle w:val="FirstParagraph"/>
        <w:spacing w:line="480" w:lineRule="auto"/>
        <w:ind w:firstLine="720"/>
      </w:pPr>
      <w:r>
        <w:t xml:space="preserve">Serological status of trapped rodents and shrews was determined using the BLACKBOX® LASV IgG ELISA Kit (Diagnostics Development Laboratory, Bernhard </w:t>
      </w:r>
      <w:proofErr w:type="spellStart"/>
      <w:r>
        <w:t>Nocht</w:t>
      </w:r>
      <w:proofErr w:type="spellEnd"/>
      <w:r>
        <w:t xml:space="preserve"> Institute for Tropical Medicine), which has been validated for rodent </w:t>
      </w:r>
      <w:del w:id="178" w:author="David Simons" w:date="2025-06-12T13:00:00Z" w16du:dateUtc="2025-06-12T11:00:00Z">
        <w:r>
          <w:delText>samples</w:delText>
        </w:r>
        <w:r>
          <w:rPr>
            <w:vertAlign w:val="superscript"/>
          </w:rPr>
          <w:delText>57,58</w:delText>
        </w:r>
      </w:del>
      <w:ins w:id="179" w:author="David Simons" w:date="2025-06-12T13:00:00Z" w16du:dateUtc="2025-06-12T11:00:00Z">
        <w:r>
          <w:t>samples</w:t>
        </w:r>
        <w:r>
          <w:rPr>
            <w:vertAlign w:val="superscript"/>
          </w:rPr>
          <w:t>50,51</w:t>
        </w:r>
      </w:ins>
      <w:r>
        <w:t>. The protocol is reproduced in Supplementary Information</w:t>
      </w:r>
      <w:del w:id="180" w:author="David Simons" w:date="2025-06-12T13:00:00Z" w16du:dateUtc="2025-06-12T11:00:00Z">
        <w:r>
          <w:delText xml:space="preserve"> 1</w:delText>
        </w:r>
      </w:del>
      <w:r>
        <w:t xml:space="preserve">. Briefly, 1µL of whole blood was inactivated by mixing with the provided sample dilution buffer (1:50). Where whole blood was unavailable (21 samples, 3%), blood was extracted from dried blood spots stored on filter paper by incubating with phosphate-buffered saline containing 0.08% Sodium </w:t>
      </w:r>
      <w:proofErr w:type="spellStart"/>
      <w:r>
        <w:t>Azide</w:t>
      </w:r>
      <w:proofErr w:type="spellEnd"/>
      <w:r>
        <w:t xml:space="preserve"> and 0.05% Tween-</w:t>
      </w:r>
      <w:del w:id="181" w:author="David Simons" w:date="2025-06-12T13:00:00Z" w16du:dateUtc="2025-06-12T11:00:00Z">
        <w:r>
          <w:delText>20</w:delText>
        </w:r>
        <w:r>
          <w:rPr>
            <w:vertAlign w:val="superscript"/>
          </w:rPr>
          <w:delText>59</w:delText>
        </w:r>
      </w:del>
      <w:ins w:id="182" w:author="David Simons" w:date="2025-06-12T13:00:00Z" w16du:dateUtc="2025-06-12T11:00:00Z">
        <w:r>
          <w:t>20</w:t>
        </w:r>
        <w:r>
          <w:rPr>
            <w:vertAlign w:val="superscript"/>
          </w:rPr>
          <w:t>52</w:t>
        </w:r>
      </w:ins>
      <w:r>
        <w:t>. Samples, alongside negative and positive controls, were incubated on the ELISA kit plates for 24 hours at 4-8 °C in a wet chamber. Following incubation, the plates were washed and incubated for a further hour with 1:10,000 diluted HRP-labelled streptavidin. A final wash was performed prior to the addition of 100µL of 3,3’,5,5’-</w:t>
      </w:r>
      <w:r>
        <w:lastRenderedPageBreak/>
        <w:t>Tetramethylbenzidine (TMB) substrate to wells, with incubation for 10 minutes. The colorimetric reaction was stopped by adding 100µL of a stop solution.</w:t>
      </w:r>
    </w:p>
    <w:p w14:paraId="0CECFE74" w14:textId="77777777" w:rsidR="00D67F80" w:rsidRDefault="00000000" w:rsidP="00EB4377">
      <w:pPr>
        <w:pStyle w:val="BodyText"/>
        <w:spacing w:line="480" w:lineRule="auto"/>
        <w:ind w:firstLine="720"/>
      </w:pPr>
      <w:r>
        <w:t>A deviation from the kit protocol occurred due to local ELISA plate reader limitations. We measured the optical density (OD) at 450nm and 630nm, as opposed to 450nm and 620nm but this was not expected to have an important effect on absorbance patterns, as advised by the manufacturer. The index value was calculated by subtracting OD</w:t>
      </w:r>
      <w:r>
        <w:rPr>
          <w:vertAlign w:val="subscript"/>
        </w:rPr>
        <w:t>630</w:t>
      </w:r>
      <w:r>
        <w:t xml:space="preserve"> from OD</w:t>
      </w:r>
      <w:r>
        <w:rPr>
          <w:vertAlign w:val="subscript"/>
        </w:rPr>
        <w:t>450</w:t>
      </w:r>
      <w:r>
        <w:t xml:space="preserve"> and dividing by the cut-off value (the mean values of the negative controls + 0.150). Samples were classified as positive if the index value was greater than or equal to 1.1, negative if the index value was less than or equal to 0.9, and inconclusive if the index value was between 0.9 and 1.1. Inconclusive results were retested.</w:t>
      </w:r>
    </w:p>
    <w:p w14:paraId="7AEA5252" w14:textId="6EDA3BF1" w:rsidR="00D67F80" w:rsidRDefault="00000000" w:rsidP="00EB4377">
      <w:pPr>
        <w:pStyle w:val="BodyText"/>
        <w:spacing w:line="480" w:lineRule="auto"/>
        <w:ind w:firstLine="720"/>
      </w:pPr>
      <w:r>
        <w:t xml:space="preserve">The prevalence of seropositive individuals is reported aggregated by species. A Bayesian logistic regression model was constructed, using the </w:t>
      </w:r>
      <w:r>
        <w:rPr>
          <w:rStyle w:val="VerbatimChar"/>
        </w:rPr>
        <w:t>brms</w:t>
      </w:r>
      <w:r>
        <w:t xml:space="preserve"> package, to estimate the Odds Ratio (OR) of seropositivity for each species compared to </w:t>
      </w:r>
      <w:r>
        <w:rPr>
          <w:i/>
          <w:iCs/>
        </w:rPr>
        <w:t xml:space="preserve">M. </w:t>
      </w:r>
      <w:proofErr w:type="spellStart"/>
      <w:r>
        <w:rPr>
          <w:i/>
          <w:iCs/>
        </w:rPr>
        <w:t>natalensis</w:t>
      </w:r>
      <w:proofErr w:type="spellEnd"/>
      <w:r>
        <w:t xml:space="preserve">, which served as the reference </w:t>
      </w:r>
      <w:del w:id="183" w:author="David Simons" w:date="2025-06-12T13:00:00Z" w16du:dateUtc="2025-06-12T11:00:00Z">
        <w:r>
          <w:delText>species</w:delText>
        </w:r>
        <w:r>
          <w:rPr>
            <w:vertAlign w:val="superscript"/>
          </w:rPr>
          <w:delText>60</w:delText>
        </w:r>
      </w:del>
      <w:ins w:id="184" w:author="David Simons" w:date="2025-06-12T13:00:00Z" w16du:dateUtc="2025-06-12T11:00:00Z">
        <w:r>
          <w:t>species</w:t>
        </w:r>
        <w:r>
          <w:rPr>
            <w:vertAlign w:val="superscript"/>
          </w:rPr>
          <w:t>53</w:t>
        </w:r>
      </w:ins>
      <w:r>
        <w:t>. Specifically, a Bernoulli regression with normal, uninformative priors for population-level effects was used, with a binary dependent variable for seropositivity and an independent variable of small mammal species. Only species with more than 10 individuals assayed for antibodies to LASV were included in this model. Posterior distributions are presented in graphical format, alongside the posterior mean and 95% Credible Interval (</w:t>
      </w:r>
      <w:proofErr w:type="spellStart"/>
      <w:r>
        <w:t>CrI</w:t>
      </w:r>
      <w:proofErr w:type="spellEnd"/>
      <w:r>
        <w:t xml:space="preserve">). Unlike frequentist approaches, Bayesian inference does not rely on p-values; rather, statistical support for an effect is assessed based on the posterior distribution, with associations interpreted in terms of the central tendency (e.g., OR) and whether the </w:t>
      </w:r>
      <w:proofErr w:type="spellStart"/>
      <w:r>
        <w:t>CrI</w:t>
      </w:r>
      <w:proofErr w:type="spellEnd"/>
      <w:r>
        <w:t xml:space="preserve"> excludes the null value (OR = 1).</w:t>
      </w:r>
    </w:p>
    <w:p w14:paraId="0A651E1C" w14:textId="77777777" w:rsidR="00D67F80" w:rsidRDefault="00000000" w:rsidP="00EB4377">
      <w:pPr>
        <w:pStyle w:val="BodyText"/>
        <w:spacing w:line="480" w:lineRule="auto"/>
        <w:ind w:firstLine="720"/>
      </w:pPr>
      <w:r>
        <w:lastRenderedPageBreak/>
        <w:t>In addition to the species-level seroprevalence analysis, we conducted post-hoc exploratory analyses to assess differences in LASV seroprevalence by village and land use type. These analyses employed Bayesian logistic regression models analogous to those used in species-level comparisons, with results interpreted cautiously given their non-pre-specified nature.</w:t>
      </w:r>
    </w:p>
    <w:p w14:paraId="6440D7A2" w14:textId="77777777" w:rsidR="00D67F80" w:rsidRDefault="00000000" w:rsidP="007C0753">
      <w:pPr>
        <w:pStyle w:val="Heading2"/>
        <w:spacing w:line="480" w:lineRule="auto"/>
      </w:pPr>
      <w:bookmarkStart w:id="185" w:name="small-mammal-community"/>
      <w:bookmarkEnd w:id="175"/>
      <w:r>
        <w:t>Small-mammal community</w:t>
      </w:r>
    </w:p>
    <w:p w14:paraId="269D5C49" w14:textId="453A8B41" w:rsidR="00D67F80" w:rsidRDefault="00000000" w:rsidP="00EB4377">
      <w:pPr>
        <w:pStyle w:val="FirstParagraph"/>
        <w:spacing w:line="480" w:lineRule="auto"/>
        <w:ind w:firstLine="720"/>
        <w:rPr>
          <w:ins w:id="186" w:author="David Simons" w:date="2025-06-12T13:00:00Z" w16du:dateUtc="2025-06-12T11:00:00Z"/>
        </w:rPr>
      </w:pPr>
      <w:del w:id="187" w:author="David Simons" w:date="2025-06-12T13:00:00Z" w16du:dateUtc="2025-06-12T11:00:00Z">
        <w:r>
          <w:delText>Species contact</w:delText>
        </w:r>
      </w:del>
      <w:ins w:id="188" w:author="David Simons" w:date="2025-06-12T13:00:00Z" w16du:dateUtc="2025-06-12T11:00:00Z">
        <w:r>
          <w:t xml:space="preserve">We assessed patterns of small mammal diversity and structure using both rarefaction-based richness estimates and network analysis. To quantify and compare species richness across land use types while accounting for unequal sampling effort, we used individual-based rarefaction (IBR) implemented via the </w:t>
        </w:r>
        <w:proofErr w:type="spellStart"/>
        <w:r>
          <w:rPr>
            <w:rStyle w:val="VerbatimChar"/>
          </w:rPr>
          <w:t>mobr</w:t>
        </w:r>
        <w:proofErr w:type="spellEnd"/>
        <w:r>
          <w:t xml:space="preserve"> package</w:t>
        </w:r>
        <w:r>
          <w:rPr>
            <w:vertAlign w:val="superscript"/>
          </w:rPr>
          <w:t>54,55</w:t>
        </w:r>
        <w:r>
          <w:t xml:space="preserve">. Species richness was rarefied to 10 individuals the minimum common sample size across habitats—to provide </w:t>
        </w:r>
        <w:proofErr w:type="spellStart"/>
        <w:r>
          <w:t>standardised</w:t>
        </w:r>
        <w:proofErr w:type="spellEnd"/>
        <w:r>
          <w:t xml:space="preserve"> estimates of alpha diversity for comparison. These rarefied estimates were also evaluated against null models of species abundance distributions to assess deviations from expected patterns under random community assembly.</w:t>
        </w:r>
      </w:ins>
    </w:p>
    <w:p w14:paraId="7DEA2EB6" w14:textId="21536096" w:rsidR="00D67F80" w:rsidRDefault="00000000">
      <w:pPr>
        <w:pStyle w:val="BodyText"/>
        <w:spacing w:line="480" w:lineRule="auto"/>
        <w:ind w:firstLine="720"/>
        <w:pPrChange w:id="189" w:author="David Simons" w:date="2025-06-12T13:00:00Z" w16du:dateUtc="2025-06-12T11:00:00Z">
          <w:pPr>
            <w:pStyle w:val="FirstParagraph"/>
            <w:spacing w:line="480" w:lineRule="auto"/>
            <w:ind w:firstLine="720"/>
          </w:pPr>
        </w:pPrChange>
      </w:pPr>
      <w:ins w:id="190" w:author="David Simons" w:date="2025-06-12T13:00:00Z" w16du:dateUtc="2025-06-12T11:00:00Z">
        <w:r>
          <w:t>Species space-sharing</w:t>
        </w:r>
      </w:ins>
      <w:r>
        <w:t xml:space="preserve"> networks were reconstructed from the </w:t>
      </w:r>
      <w:proofErr w:type="gramStart"/>
      <w:r>
        <w:t>trapping</w:t>
      </w:r>
      <w:proofErr w:type="gramEnd"/>
      <w:r>
        <w:t xml:space="preserve"> data. Capture-mark-recapture (CMR) methods have previously been used to identify space-sharing by </w:t>
      </w:r>
      <w:del w:id="191" w:author="David Simons" w:date="2025-06-12T13:00:00Z" w16du:dateUtc="2025-06-12T11:00:00Z">
        <w:r>
          <w:delText>individuals</w:delText>
        </w:r>
        <w:r>
          <w:rPr>
            <w:vertAlign w:val="superscript"/>
          </w:rPr>
          <w:delText>29,61,62</w:delText>
        </w:r>
        <w:r>
          <w:delText>.</w:delText>
        </w:r>
      </w:del>
      <w:ins w:id="192" w:author="David Simons" w:date="2025-06-12T13:00:00Z" w16du:dateUtc="2025-06-12T11:00:00Z">
        <w:r>
          <w:t>individuals</w:t>
        </w:r>
        <w:r>
          <w:rPr>
            <w:vertAlign w:val="superscript"/>
          </w:rPr>
          <w:t>38,56,57</w:t>
        </w:r>
        <w:r>
          <w:t>.</w:t>
        </w:r>
      </w:ins>
      <w:r>
        <w:t xml:space="preserve"> In our study system, a CMR design was not feasible due to </w:t>
      </w:r>
      <w:ins w:id="193" w:author="David Simons" w:date="2025-06-12T13:00:00Z" w16du:dateUtc="2025-06-12T11:00:00Z">
        <w:r>
          <w:t xml:space="preserve">study communities concerns around </w:t>
        </w:r>
      </w:ins>
      <w:r>
        <w:t>the risk of releasing an infected animal</w:t>
      </w:r>
      <w:del w:id="194" w:author="David Simons" w:date="2025-06-12T13:00:00Z" w16du:dateUtc="2025-06-12T11:00:00Z">
        <w:r>
          <w:delText xml:space="preserve"> back into a human community.</w:delText>
        </w:r>
      </w:del>
      <w:ins w:id="195" w:author="David Simons" w:date="2025-06-12T13:00:00Z" w16du:dateUtc="2025-06-12T11:00:00Z">
        <w:r>
          <w:t>.</w:t>
        </w:r>
      </w:ins>
      <w:r>
        <w:t xml:space="preserve"> Therefore, we considered that </w:t>
      </w:r>
      <w:del w:id="196" w:author="David Simons" w:date="2025-06-12T13:00:00Z" w16du:dateUtc="2025-06-12T11:00:00Z">
        <w:r>
          <w:delText>rodents experience</w:delText>
        </w:r>
      </w:del>
      <w:ins w:id="197" w:author="David Simons" w:date="2025-06-12T13:00:00Z" w16du:dateUtc="2025-06-12T11:00:00Z">
        <w:r>
          <w:t>spatial and temporal co-occurrence proxies</w:t>
        </w:r>
      </w:ins>
      <w:r>
        <w:t xml:space="preserve"> direct or indirect </w:t>
      </w:r>
      <w:del w:id="198" w:author="David Simons" w:date="2025-06-12T13:00:00Z" w16du:dateUtc="2025-06-12T11:00:00Z">
        <w:r w:rsidR="003309EF">
          <w:delText>contact</w:delText>
        </w:r>
      </w:del>
      <w:ins w:id="199" w:author="David Simons" w:date="2025-06-12T13:00:00Z" w16du:dateUtc="2025-06-12T11:00:00Z">
        <w:r>
          <w:t>contacts</w:t>
        </w:r>
      </w:ins>
      <w:r>
        <w:t xml:space="preserve"> with other </w:t>
      </w:r>
      <w:del w:id="200" w:author="David Simons" w:date="2025-06-12T13:00:00Z" w16du:dateUtc="2025-06-12T11:00:00Z">
        <w:r>
          <w:delText>rodents through detections at trapping locations that overlap in both time and space</w:delText>
        </w:r>
        <w:r>
          <w:rPr>
            <w:vertAlign w:val="superscript"/>
          </w:rPr>
          <w:delText>45</w:delText>
        </w:r>
      </w:del>
      <w:ins w:id="201" w:author="David Simons" w:date="2025-06-12T13:00:00Z" w16du:dateUtc="2025-06-12T11:00:00Z">
        <w:r>
          <w:t>small-mammals</w:t>
        </w:r>
        <w:r>
          <w:rPr>
            <w:vertAlign w:val="superscript"/>
          </w:rPr>
          <w:t>37</w:t>
        </w:r>
      </w:ins>
      <w:r>
        <w:t xml:space="preserve">. We assumed these potential contacts were sufficient to </w:t>
      </w:r>
      <w:r>
        <w:lastRenderedPageBreak/>
        <w:t xml:space="preserve">transmit LASV if they were trapped within a </w:t>
      </w:r>
      <w:ins w:id="202" w:author="David Simons" w:date="2025-06-12T13:00:00Z" w16du:dateUtc="2025-06-12T11:00:00Z">
        <w:r>
          <w:t xml:space="preserve">species specific </w:t>
        </w:r>
      </w:ins>
      <w:r>
        <w:t xml:space="preserve">buffer zone </w:t>
      </w:r>
      <w:del w:id="203" w:author="David Simons" w:date="2025-06-12T13:00:00Z" w16du:dateUtc="2025-06-12T11:00:00Z">
        <w:r>
          <w:delText>of 30 meter radius (2,828 m</w:delText>
        </w:r>
        <w:r w:rsidRPr="009461BE">
          <w:rPr>
            <w:vertAlign w:val="superscript"/>
          </w:rPr>
          <w:delText>2</w:delText>
        </w:r>
        <w:r>
          <w:delText>) from</w:delText>
        </w:r>
      </w:del>
      <w:ins w:id="204" w:author="David Simons" w:date="2025-06-12T13:00:00Z" w16du:dateUtc="2025-06-12T11:00:00Z">
        <w:r>
          <w:t>centered on</w:t>
        </w:r>
      </w:ins>
      <w:r>
        <w:t xml:space="preserve"> the location of the trap during the same 4 trap night session.</w:t>
      </w:r>
      <w:del w:id="205" w:author="David Simons" w:date="2025-06-12T13:00:00Z" w16du:dateUtc="2025-06-12T11:00:00Z">
        <w:r>
          <w:delText xml:space="preserve"> The 30 meter buffer was chosen to encompass the typical home range of an individual.</w:delText>
        </w:r>
      </w:del>
      <w:r>
        <w:t xml:space="preserve"> A key assumption underlying this approach is that an individual was trapped at the center of their home </w:t>
      </w:r>
      <w:del w:id="206" w:author="David Simons" w:date="2025-06-12T13:00:00Z" w16du:dateUtc="2025-06-12T11:00:00Z">
        <w:r>
          <w:delText>range</w:delText>
        </w:r>
        <w:r>
          <w:rPr>
            <w:vertAlign w:val="superscript"/>
          </w:rPr>
          <w:delText>62</w:delText>
        </w:r>
        <w:r>
          <w:delText>. This buffer was applied uniformly across species, assuming that all species shared the same home range size</w:delText>
        </w:r>
      </w:del>
      <w:ins w:id="207" w:author="David Simons" w:date="2025-06-12T13:00:00Z" w16du:dateUtc="2025-06-12T11:00:00Z">
        <w:r>
          <w:t>range</w:t>
        </w:r>
        <w:r>
          <w:rPr>
            <w:vertAlign w:val="superscript"/>
          </w:rPr>
          <w:t>57</w:t>
        </w:r>
      </w:ins>
      <w:r>
        <w:t>.</w:t>
      </w:r>
    </w:p>
    <w:p w14:paraId="1C0F064A" w14:textId="3284FBCB" w:rsidR="00D67F80" w:rsidRDefault="00000000" w:rsidP="00EB4377">
      <w:pPr>
        <w:pStyle w:val="BodyText"/>
        <w:spacing w:line="480" w:lineRule="auto"/>
        <w:ind w:firstLine="720"/>
      </w:pPr>
      <w:r>
        <w:t xml:space="preserve">We </w:t>
      </w:r>
      <w:del w:id="208" w:author="David Simons" w:date="2025-06-12T13:00:00Z" w16du:dateUtc="2025-06-12T11:00:00Z">
        <w:r>
          <w:delText xml:space="preserve">evaluated the appropriateness of selecting 30 </w:delText>
        </w:r>
        <w:r w:rsidR="003309EF">
          <w:delText>meters</w:delText>
        </w:r>
        <w:r>
          <w:delText xml:space="preserve"> as the</w:delText>
        </w:r>
      </w:del>
      <w:ins w:id="209" w:author="David Simons" w:date="2025-06-12T13:00:00Z" w16du:dateUtc="2025-06-12T11:00:00Z">
        <w:r>
          <w:t>obtained species specific</w:t>
        </w:r>
      </w:ins>
      <w:r>
        <w:t xml:space="preserve"> buffer </w:t>
      </w:r>
      <w:del w:id="210" w:author="David Simons" w:date="2025-06-12T13:00:00Z" w16du:dateUtc="2025-06-12T11:00:00Z">
        <w:r>
          <w:delText>radius</w:delText>
        </w:r>
      </w:del>
      <w:ins w:id="211" w:author="David Simons" w:date="2025-06-12T13:00:00Z" w16du:dateUtc="2025-06-12T11:00:00Z">
        <w:r>
          <w:t>radii</w:t>
        </w:r>
      </w:ins>
      <w:r>
        <w:t xml:space="preserve"> for the primary analysis using the </w:t>
      </w:r>
      <w:proofErr w:type="spellStart"/>
      <w:r>
        <w:rPr>
          <w:rStyle w:val="VerbatimChar"/>
        </w:rPr>
        <w:t>HomeRange</w:t>
      </w:r>
      <w:proofErr w:type="spellEnd"/>
      <w:r>
        <w:t xml:space="preserve"> R package (version 1.0.2)</w:t>
      </w:r>
      <w:del w:id="212" w:author="David Simons" w:date="2025-06-12T13:00:00Z" w16du:dateUtc="2025-06-12T11:00:00Z">
        <w:r>
          <w:rPr>
            <w:vertAlign w:val="superscript"/>
          </w:rPr>
          <w:delText>63</w:delText>
        </w:r>
        <w:r>
          <w:delText>. Four</w:delText>
        </w:r>
      </w:del>
      <w:ins w:id="213" w:author="David Simons" w:date="2025-06-12T13:00:00Z" w16du:dateUtc="2025-06-12T11:00:00Z">
        <w:r>
          <w:rPr>
            <w:vertAlign w:val="superscript"/>
          </w:rPr>
          <w:t>58</w:t>
        </w:r>
        <w:r>
          <w:t>. Five</w:t>
        </w:r>
      </w:ins>
      <w:r>
        <w:t xml:space="preserve"> rodent species from our study system had available home range data: </w:t>
      </w:r>
      <w:r>
        <w:rPr>
          <w:i/>
          <w:iCs/>
        </w:rPr>
        <w:t xml:space="preserve">M. </w:t>
      </w:r>
      <w:proofErr w:type="spellStart"/>
      <w:r>
        <w:rPr>
          <w:i/>
          <w:iCs/>
        </w:rPr>
        <w:t>natalensis</w:t>
      </w:r>
      <w:proofErr w:type="spellEnd"/>
      <w:r>
        <w:t xml:space="preserve"> (</w:t>
      </w:r>
      <w:del w:id="214" w:author="David Simons" w:date="2025-06-12T13:00:00Z" w16du:dateUtc="2025-06-12T11:00:00Z">
        <w:r>
          <w:delText>our primary species of interest</w:delText>
        </w:r>
      </w:del>
      <w:ins w:id="215" w:author="David Simons" w:date="2025-06-12T13:00:00Z" w16du:dateUtc="2025-06-12T11:00:00Z">
        <w:r>
          <w:t xml:space="preserve">median home range radii = 10.6m), </w:t>
        </w:r>
        <w:r>
          <w:rPr>
            <w:i/>
            <w:iCs/>
          </w:rPr>
          <w:t>Mus musculus</w:t>
        </w:r>
        <w:r>
          <w:t xml:space="preserve"> (9.6m</w:t>
        </w:r>
      </w:ins>
      <w:r>
        <w:t xml:space="preserve">), </w:t>
      </w:r>
      <w:proofErr w:type="spellStart"/>
      <w:r>
        <w:rPr>
          <w:i/>
          <w:iCs/>
        </w:rPr>
        <w:t>Lemnisomys</w:t>
      </w:r>
      <w:proofErr w:type="spellEnd"/>
      <w:r>
        <w:rPr>
          <w:i/>
          <w:iCs/>
        </w:rPr>
        <w:t xml:space="preserve"> striatus</w:t>
      </w:r>
      <w:del w:id="216" w:author="David Simons" w:date="2025-06-12T13:00:00Z" w16du:dateUtc="2025-06-12T11:00:00Z">
        <w:r>
          <w:delText xml:space="preserve">, </w:delText>
        </w:r>
        <w:r>
          <w:rPr>
            <w:i/>
            <w:iCs/>
          </w:rPr>
          <w:delText>Mus musculus</w:delText>
        </w:r>
        <w:r>
          <w:delText xml:space="preserve"> </w:delText>
        </w:r>
      </w:del>
      <w:ins w:id="217" w:author="David Simons" w:date="2025-06-12T13:00:00Z" w16du:dateUtc="2025-06-12T11:00:00Z">
        <w:r>
          <w:t xml:space="preserve"> (8m), </w:t>
        </w:r>
        <w:proofErr w:type="spellStart"/>
        <w:r>
          <w:rPr>
            <w:i/>
            <w:iCs/>
          </w:rPr>
          <w:t>Lophuromys</w:t>
        </w:r>
        <w:proofErr w:type="spellEnd"/>
        <w:r>
          <w:rPr>
            <w:i/>
            <w:iCs/>
          </w:rPr>
          <w:t xml:space="preserve"> </w:t>
        </w:r>
        <w:proofErr w:type="spellStart"/>
        <w:r>
          <w:rPr>
            <w:i/>
            <w:iCs/>
          </w:rPr>
          <w:t>sikapusi</w:t>
        </w:r>
        <w:proofErr w:type="spellEnd"/>
        <w:r>
          <w:t xml:space="preserve"> (8.4m), </w:t>
        </w:r>
      </w:ins>
      <w:r>
        <w:t xml:space="preserve">and </w:t>
      </w:r>
      <w:r>
        <w:rPr>
          <w:i/>
          <w:iCs/>
        </w:rPr>
        <w:t xml:space="preserve">Rattus </w:t>
      </w:r>
      <w:proofErr w:type="spellStart"/>
      <w:r>
        <w:rPr>
          <w:i/>
          <w:iCs/>
        </w:rPr>
        <w:t>rattus</w:t>
      </w:r>
      <w:proofErr w:type="spellEnd"/>
      <w:del w:id="218" w:author="David Simons" w:date="2025-06-12T13:00:00Z" w16du:dateUtc="2025-06-12T11:00:00Z">
        <w:r>
          <w:delText xml:space="preserve">. The 30 meter buffer is expected to encompass the entire home range of </w:delText>
        </w:r>
        <w:r>
          <w:rPr>
            <w:i/>
            <w:iCs/>
          </w:rPr>
          <w:delText>M. natelensis</w:delText>
        </w:r>
        <w:r>
          <w:delText xml:space="preserve"> (mean</w:delText>
        </w:r>
      </w:del>
      <w:ins w:id="219" w:author="David Simons" w:date="2025-06-12T13:00:00Z" w16du:dateUtc="2025-06-12T11:00:00Z">
        <w:r>
          <w:t xml:space="preserve"> (29.3m). For detected species with no species level</w:t>
        </w:r>
      </w:ins>
      <w:r>
        <w:t xml:space="preserve"> home range </w:t>
      </w:r>
      <w:del w:id="220" w:author="David Simons" w:date="2025-06-12T13:00:00Z" w16du:dateUtc="2025-06-12T11:00:00Z">
        <w:r>
          <w:delText>= 419m</w:delText>
        </w:r>
        <w:r>
          <w:rPr>
            <w:vertAlign w:val="superscript"/>
          </w:rPr>
          <w:delText>2</w:delText>
        </w:r>
      </w:del>
      <w:ins w:id="221" w:author="David Simons" w:date="2025-06-12T13:00:00Z" w16du:dateUtc="2025-06-12T11:00:00Z">
        <w:r>
          <w:t xml:space="preserve">data, </w:t>
        </w:r>
        <w:proofErr w:type="spellStart"/>
        <w:r>
          <w:rPr>
            <w:i/>
            <w:iCs/>
          </w:rPr>
          <w:t>Praomys</w:t>
        </w:r>
        <w:proofErr w:type="spellEnd"/>
        <w:r>
          <w:rPr>
            <w:i/>
            <w:iCs/>
          </w:rPr>
          <w:t xml:space="preserve"> rostratus</w:t>
        </w:r>
        <w:r>
          <w:t xml:space="preserve"> (7.2m), </w:t>
        </w:r>
        <w:r>
          <w:rPr>
            <w:i/>
            <w:iCs/>
          </w:rPr>
          <w:t xml:space="preserve">Mus </w:t>
        </w:r>
        <w:proofErr w:type="spellStart"/>
        <w:r>
          <w:rPr>
            <w:i/>
            <w:iCs/>
          </w:rPr>
          <w:t>setulosus</w:t>
        </w:r>
        <w:proofErr w:type="spellEnd"/>
        <w:r>
          <w:t xml:space="preserve"> (9.6m), </w:t>
        </w:r>
        <w:proofErr w:type="spellStart"/>
        <w:r>
          <w:rPr>
            <w:i/>
            <w:iCs/>
          </w:rPr>
          <w:t>Crocidura</w:t>
        </w:r>
        <w:proofErr w:type="spellEnd"/>
        <w:r>
          <w:rPr>
            <w:i/>
            <w:iCs/>
          </w:rPr>
          <w:t xml:space="preserve"> </w:t>
        </w:r>
        <w:proofErr w:type="spellStart"/>
        <w:r>
          <w:rPr>
            <w:i/>
            <w:iCs/>
          </w:rPr>
          <w:t>spp</w:t>
        </w:r>
        <w:proofErr w:type="spellEnd"/>
        <w:r>
          <w:t xml:space="preserve"> (7.2m</w:t>
        </w:r>
      </w:ins>
      <w:r>
        <w:t xml:space="preserve">) and </w:t>
      </w:r>
      <w:del w:id="222" w:author="David Simons" w:date="2025-06-12T13:00:00Z" w16du:dateUtc="2025-06-12T11:00:00Z">
        <w:r>
          <w:delText>more than 50% of the area of the</w:delText>
        </w:r>
      </w:del>
      <w:proofErr w:type="spellStart"/>
      <w:ins w:id="223" w:author="David Simons" w:date="2025-06-12T13:00:00Z" w16du:dateUtc="2025-06-12T11:00:00Z">
        <w:r>
          <w:rPr>
            <w:i/>
            <w:iCs/>
          </w:rPr>
          <w:t>Hylomyscus</w:t>
        </w:r>
        <w:proofErr w:type="spellEnd"/>
        <w:r>
          <w:rPr>
            <w:i/>
            <w:iCs/>
          </w:rPr>
          <w:t xml:space="preserve"> simus</w:t>
        </w:r>
        <w:r>
          <w:t xml:space="preserve"> (7.7m) we used the genus level median</w:t>
        </w:r>
      </w:ins>
      <w:r>
        <w:t xml:space="preserve"> home range</w:t>
      </w:r>
      <w:del w:id="224" w:author="David Simons" w:date="2025-06-12T13:00:00Z" w16du:dateUtc="2025-06-12T11:00:00Z">
        <w:r>
          <w:delText xml:space="preserve"> of the remaining species (</w:delText>
        </w:r>
        <w:r>
          <w:rPr>
            <w:i/>
            <w:iCs/>
          </w:rPr>
          <w:delText>L. striatus</w:delText>
        </w:r>
        <w:r>
          <w:delText xml:space="preserve"> = 83%, </w:delText>
        </w:r>
        <w:r>
          <w:rPr>
            <w:i/>
            <w:iCs/>
          </w:rPr>
          <w:delText>M. musculus</w:delText>
        </w:r>
        <w:r>
          <w:delText xml:space="preserve"> = 92%, </w:delText>
        </w:r>
        <w:r>
          <w:rPr>
            <w:i/>
            <w:iCs/>
          </w:rPr>
          <w:delText>R. rattus</w:delText>
        </w:r>
        <w:r>
          <w:delText xml:space="preserve"> = 52%) (</w:delText>
        </w:r>
      </w:del>
      <w:ins w:id="225" w:author="David Simons" w:date="2025-06-12T13:00:00Z" w16du:dateUtc="2025-06-12T11:00:00Z">
        <w:r>
          <w:t xml:space="preserve">. For the sole species with no available home range data, </w:t>
        </w:r>
        <w:proofErr w:type="spellStart"/>
        <w:r>
          <w:rPr>
            <w:i/>
            <w:iCs/>
          </w:rPr>
          <w:t>Malacomys</w:t>
        </w:r>
        <w:proofErr w:type="spellEnd"/>
        <w:r>
          <w:rPr>
            <w:i/>
            <w:iCs/>
          </w:rPr>
          <w:t xml:space="preserve"> edwardsi</w:t>
        </w:r>
        <w:r>
          <w:t xml:space="preserve"> we used a conservative estimate of 17m.</w:t>
        </w:r>
      </w:ins>
      <w:moveFromRangeStart w:id="226" w:author="David Simons" w:date="2025-06-12T13:00:00Z" w:name="move200625635"/>
      <w:moveFrom w:id="227" w:author="David Simons" w:date="2025-06-12T13:00:00Z" w16du:dateUtc="2025-06-12T11:00:00Z">
        <w:r>
          <w:t>Supplementary Figure 1</w:t>
        </w:r>
      </w:moveFrom>
      <w:moveFromRangeEnd w:id="226"/>
      <w:del w:id="228" w:author="David Simons" w:date="2025-06-12T13:00:00Z" w16du:dateUtc="2025-06-12T11:00:00Z">
        <w:r>
          <w:delText>).</w:delText>
        </w:r>
      </w:del>
      <w:r>
        <w:t xml:space="preserve"> We further assessed the impact of this assumption on produced contact networks by performing pre-specified sensitivity analyses with buffer radii of 15</w:t>
      </w:r>
      <w:ins w:id="229" w:author="David Simons" w:date="2025-06-12T13:00:00Z" w16du:dateUtc="2025-06-12T11:00:00Z">
        <w:r>
          <w:t>, 30</w:t>
        </w:r>
      </w:ins>
      <w:r>
        <w:t xml:space="preserve"> and 50 meters.</w:t>
      </w:r>
    </w:p>
    <w:p w14:paraId="0770F644" w14:textId="77777777" w:rsidR="00D67F80" w:rsidRDefault="00000000" w:rsidP="00EB4377">
      <w:pPr>
        <w:pStyle w:val="BodyText"/>
        <w:spacing w:line="480" w:lineRule="auto"/>
        <w:ind w:firstLine="720"/>
      </w:pPr>
      <w:r>
        <w:t>Networks were constructed from observed animals (nodes) and the presence or absence of contact between them (edges). Data were aggregated by land use type and sampling visit, producing a potential 32 distinct networks from 201 trapping grid, village and visit combinations (see Figure 1B for an example network). However, as no rodents were detected in three networks derived from forest sites, only 29 networks were used in subsequent analysis.</w:t>
      </w:r>
    </w:p>
    <w:p w14:paraId="13A436B8" w14:textId="32BC6214" w:rsidR="00D67F80" w:rsidRDefault="00000000" w:rsidP="00EB4377">
      <w:pPr>
        <w:pStyle w:val="BodyText"/>
        <w:spacing w:line="480" w:lineRule="auto"/>
        <w:ind w:firstLine="720"/>
      </w:pPr>
      <w:r>
        <w:t>We first explored the properties of these networks, stratified by land use type,</w:t>
      </w:r>
      <w:del w:id="230" w:author="David Simons" w:date="2025-06-12T13:00:00Z" w16du:dateUtc="2025-06-12T11:00:00Z">
        <w:r>
          <w:delText xml:space="preserve"> reporting species richness (number of different species),</w:delText>
        </w:r>
      </w:del>
      <w:r>
        <w:t xml:space="preserve"> the number of nodes (number of individual animals), the number of edges (number of contacts </w:t>
      </w:r>
      <w:r>
        <w:lastRenderedPageBreak/>
        <w:t>between individual animals), mean node degree (i.e., the mean number of connections to other nodes for each animal), and mean betweenness centrality (i.e., the mean number of times a node lies on the shortest path between other nodes). Descriptions of degree were reported at the global (i.e., network-level) and node-level. We then describe the contact networks stratified by small mammal species, reporting the degree distribution of contacts by species and investigating differences across the land use gradient. Finally, we explore the species-level network characteristics by reporting the proportion of contacts each species has with other species (i.e., the proportion of total inter- and intra-specific contacts) stratified by land use.</w:t>
      </w:r>
    </w:p>
    <w:p w14:paraId="1DD3E42C" w14:textId="77777777" w:rsidR="00D67F80" w:rsidRDefault="00000000" w:rsidP="007C0753">
      <w:pPr>
        <w:pStyle w:val="Heading2"/>
        <w:spacing w:line="480" w:lineRule="auto"/>
      </w:pPr>
      <w:bookmarkStart w:id="231" w:name="X145eb9edba9d7a6b8bc1d408c473249b64d1a0a"/>
      <w:bookmarkEnd w:id="185"/>
      <w:r>
        <w:t xml:space="preserve">Modelling the </w:t>
      </w:r>
      <w:proofErr w:type="spellStart"/>
      <w:r>
        <w:t>probablity</w:t>
      </w:r>
      <w:proofErr w:type="spellEnd"/>
      <w:r>
        <w:t xml:space="preserve"> of inter- and intra-specific contact rates in </w:t>
      </w:r>
      <w:proofErr w:type="spellStart"/>
      <w:r>
        <w:rPr>
          <w:i/>
          <w:iCs/>
        </w:rPr>
        <w:t>Mastomys</w:t>
      </w:r>
      <w:proofErr w:type="spellEnd"/>
      <w:r>
        <w:rPr>
          <w:i/>
          <w:iCs/>
        </w:rPr>
        <w:t xml:space="preserve"> </w:t>
      </w:r>
      <w:proofErr w:type="spellStart"/>
      <w:r>
        <w:rPr>
          <w:i/>
          <w:iCs/>
        </w:rPr>
        <w:t>natalensis</w:t>
      </w:r>
      <w:proofErr w:type="spellEnd"/>
      <w:r>
        <w:t xml:space="preserve"> across a land use gradient</w:t>
      </w:r>
    </w:p>
    <w:p w14:paraId="64E52FB8" w14:textId="000B701D" w:rsidR="00D67F80" w:rsidRDefault="00000000" w:rsidP="00EB4377">
      <w:pPr>
        <w:pStyle w:val="FirstParagraph"/>
        <w:spacing w:line="480" w:lineRule="auto"/>
        <w:ind w:firstLine="720"/>
      </w:pPr>
      <w:r>
        <w:t xml:space="preserve">To examine the association between land use and species with the probability of </w:t>
      </w:r>
      <w:ins w:id="232" w:author="David Simons" w:date="2025-06-12T13:00:00Z" w16du:dateUtc="2025-06-12T11:00:00Z">
        <w:r>
          <w:t xml:space="preserve">a </w:t>
        </w:r>
      </w:ins>
      <w:r>
        <w:t>contact between two individuals, we modelled these contacts using Exponential-Family Random Graph Models (ERGMs)</w:t>
      </w:r>
      <w:del w:id="233" w:author="David Simons" w:date="2025-06-12T13:00:00Z" w16du:dateUtc="2025-06-12T11:00:00Z">
        <w:r>
          <w:rPr>
            <w:vertAlign w:val="superscript"/>
          </w:rPr>
          <w:delText>64</w:delText>
        </w:r>
      </w:del>
      <w:ins w:id="234" w:author="David Simons" w:date="2025-06-12T13:00:00Z" w16du:dateUtc="2025-06-12T11:00:00Z">
        <w:r>
          <w:rPr>
            <w:vertAlign w:val="superscript"/>
          </w:rPr>
          <w:t>59</w:t>
        </w:r>
      </w:ins>
      <w:r>
        <w:t xml:space="preserve">. The analysis was limited to </w:t>
      </w:r>
      <w:r>
        <w:rPr>
          <w:i/>
          <w:iCs/>
        </w:rPr>
        <w:t xml:space="preserve">M. </w:t>
      </w:r>
      <w:proofErr w:type="spellStart"/>
      <w:r>
        <w:rPr>
          <w:i/>
          <w:iCs/>
        </w:rPr>
        <w:t>natalensis</w:t>
      </w:r>
      <w:proofErr w:type="spellEnd"/>
      <w:r>
        <w:t xml:space="preserve">, the primary rodent host of LASV. Estimation of ERGM parameters provide an OR for the probability of an edge in a network – conditional on the rest of the network - based on network properties included in the model and nodal attributes. Within our trapping grids, only a subset of all individuals are detected in traps. Including unobserved individuals — and thus, unobserved contacts — enhances the interpretability and generalizability of the network models. This approach allows for a more accurate estimation of the total population size </w:t>
      </w:r>
      <w:r>
        <w:lastRenderedPageBreak/>
        <w:t>by accounting for missing data, thereby making the network models more representative of the entire population from which the analytic sample was derived.</w:t>
      </w:r>
    </w:p>
    <w:p w14:paraId="4764877A" w14:textId="77777777" w:rsidR="00D67F80" w:rsidRDefault="00000000" w:rsidP="007C0753">
      <w:pPr>
        <w:pStyle w:val="Heading3"/>
        <w:spacing w:line="480" w:lineRule="auto"/>
      </w:pPr>
      <w:bookmarkStart w:id="235" w:name="Xf50466659785f4a230d92ebf1be05ff062f11d8"/>
      <w:r>
        <w:t xml:space="preserve">Incorporating unobserved individuals for modelling inter- and intra-specific </w:t>
      </w:r>
      <w:proofErr w:type="spellStart"/>
      <w:r>
        <w:rPr>
          <w:i/>
          <w:iCs/>
        </w:rPr>
        <w:t>Mastomys</w:t>
      </w:r>
      <w:proofErr w:type="spellEnd"/>
      <w:r>
        <w:rPr>
          <w:i/>
          <w:iCs/>
        </w:rPr>
        <w:t xml:space="preserve"> </w:t>
      </w:r>
      <w:proofErr w:type="spellStart"/>
      <w:r>
        <w:rPr>
          <w:i/>
          <w:iCs/>
        </w:rPr>
        <w:t>natalensis</w:t>
      </w:r>
      <w:proofErr w:type="spellEnd"/>
      <w:r>
        <w:t xml:space="preserve"> contacts</w:t>
      </w:r>
    </w:p>
    <w:p w14:paraId="76AE20CB" w14:textId="7FF15072" w:rsidR="00D67F80" w:rsidRDefault="00000000" w:rsidP="00EB4377">
      <w:pPr>
        <w:pStyle w:val="FirstParagraph"/>
        <w:spacing w:line="480" w:lineRule="auto"/>
        <w:ind w:firstLine="720"/>
      </w:pPr>
      <w:r>
        <w:t xml:space="preserve">Previous analysis of our study system suggests that the probability of detecting a rodent at each trap is less than 10% for 4 trap nights, provided that the species is present in the trapping </w:t>
      </w:r>
      <w:del w:id="236" w:author="David Simons" w:date="2025-06-12T13:00:00Z" w16du:dateUtc="2025-06-12T11:00:00Z">
        <w:r>
          <w:delText>grid</w:delText>
        </w:r>
        <w:r>
          <w:rPr>
            <w:vertAlign w:val="superscript"/>
          </w:rPr>
          <w:delText>36</w:delText>
        </w:r>
      </w:del>
      <w:ins w:id="237" w:author="David Simons" w:date="2025-06-12T13:00:00Z" w16du:dateUtc="2025-06-12T11:00:00Z">
        <w:r>
          <w:t>grid</w:t>
        </w:r>
        <w:r>
          <w:rPr>
            <w:vertAlign w:val="superscript"/>
          </w:rPr>
          <w:t>28</w:t>
        </w:r>
      </w:ins>
      <w:r>
        <w:t xml:space="preserve">. To estimate the abundance of individuals of each species within a trapping grid, we modelled abundance (i.e., total population size) from repeated count data using an N-mixture model implemented in the </w:t>
      </w:r>
      <w:r>
        <w:rPr>
          <w:rStyle w:val="VerbatimChar"/>
        </w:rPr>
        <w:t>unmarked</w:t>
      </w:r>
      <w:r>
        <w:t xml:space="preserve"> R package (version 1.2.5)</w:t>
      </w:r>
      <w:del w:id="238" w:author="David Simons" w:date="2025-06-12T13:00:00Z" w16du:dateUtc="2025-06-12T11:00:00Z">
        <w:r>
          <w:rPr>
            <w:vertAlign w:val="superscript"/>
          </w:rPr>
          <w:delText>65,66</w:delText>
        </w:r>
      </w:del>
      <w:ins w:id="239" w:author="David Simons" w:date="2025-06-12T13:00:00Z" w16du:dateUtc="2025-06-12T11:00:00Z">
        <w:r>
          <w:rPr>
            <w:vertAlign w:val="superscript"/>
          </w:rPr>
          <w:t>60,61</w:t>
        </w:r>
      </w:ins>
      <w:r>
        <w:t>. The latent abundance distribution was modelled using Poisson, negative binomial or zero-inflated Poisson random variables. The abundance model included the number of trap nights and season as replicate-dependent detection covariates, as well as location (rural vs. peri-urban setting) and land use type (forest, agriculture or village) as occurrence covariates.</w:t>
      </w:r>
    </w:p>
    <w:p w14:paraId="112D04E9" w14:textId="77777777" w:rsidR="00D67F80" w:rsidRDefault="00000000" w:rsidP="00EB4377">
      <w:pPr>
        <w:pStyle w:val="BodyText"/>
        <w:spacing w:line="480" w:lineRule="auto"/>
        <w:ind w:firstLine="720"/>
      </w:pPr>
      <w:r>
        <w:t xml:space="preserve">To select the most appropriate model for each species, we compared the Akaike Information Criterion (AIC) of the Poisson, negative binomial, and zero-inflated Poisson models. The best-fitting model was then used to derive the estimated abundance. The median estimated abundance from the distribution produced for each trapping grid was used to estimate the number of unobserved individuals in each network, aggregated by land use type (Supplementary Figures 2.1-2.12). The number of observed individuals was subtracted from the predicted abundance to derive the number of unobserved individuals </w:t>
      </w:r>
      <w:r>
        <w:lastRenderedPageBreak/>
        <w:t>for each species. These unobserved individuals were explicitly set to have missing (i.e., unobserved) edge values.</w:t>
      </w:r>
    </w:p>
    <w:p w14:paraId="0722072F" w14:textId="36C6A698" w:rsidR="00D67F80" w:rsidRDefault="00000000" w:rsidP="00EB4377">
      <w:pPr>
        <w:pStyle w:val="BodyText"/>
        <w:spacing w:line="480" w:lineRule="auto"/>
        <w:ind w:firstLine="720"/>
      </w:pPr>
      <w:r>
        <w:t xml:space="preserve">Finally, the constructed adjacency matrices were converted to networks using the </w:t>
      </w:r>
      <w:r>
        <w:rPr>
          <w:rStyle w:val="VerbatimChar"/>
        </w:rPr>
        <w:t>network</w:t>
      </w:r>
      <w:r>
        <w:t xml:space="preserve"> R package (version 1.13.0.1) for subsequent ERGM </w:t>
      </w:r>
      <w:del w:id="240" w:author="David Simons" w:date="2025-06-12T13:00:00Z" w16du:dateUtc="2025-06-12T11:00:00Z">
        <w:r>
          <w:delText>modelling</w:delText>
        </w:r>
      </w:del>
      <w:ins w:id="241" w:author="David Simons" w:date="2025-06-12T13:00:00Z" w16du:dateUtc="2025-06-12T11:00:00Z">
        <w:r>
          <w:t>modelling</w:t>
        </w:r>
        <w:r>
          <w:rPr>
            <w:vertAlign w:val="superscript"/>
          </w:rPr>
          <w:t>62</w:t>
        </w:r>
      </w:ins>
      <w:r>
        <w:t xml:space="preserve"> (Figure 1B) and Supplementary Figures 3.1-3.3</w:t>
      </w:r>
      <w:del w:id="242" w:author="David Simons" w:date="2025-06-12T13:00:00Z" w16du:dateUtc="2025-06-12T11:00:00Z">
        <w:r w:rsidR="006F44D7">
          <w:delText>)</w:delText>
        </w:r>
        <w:r>
          <w:rPr>
            <w:vertAlign w:val="superscript"/>
          </w:rPr>
          <w:delText>67</w:delText>
        </w:r>
        <w:r>
          <w:delText>.</w:delText>
        </w:r>
      </w:del>
      <w:ins w:id="243" w:author="David Simons" w:date="2025-06-12T13:00:00Z" w16du:dateUtc="2025-06-12T11:00:00Z">
        <w:r>
          <w:t>).</w:t>
        </w:r>
      </w:ins>
    </w:p>
    <w:p w14:paraId="3F7A53D1" w14:textId="77777777" w:rsidR="00D67F80" w:rsidRDefault="00000000" w:rsidP="007C0753">
      <w:pPr>
        <w:pStyle w:val="Heading3"/>
        <w:spacing w:line="480" w:lineRule="auto"/>
      </w:pPr>
      <w:bookmarkStart w:id="244" w:name="X161bcd49d6630edb6f079f191894d8d6d97ec69"/>
      <w:bookmarkEnd w:id="235"/>
      <w:r>
        <w:t>Network models to estimate the probability of inter- and intra-specific contact rates</w:t>
      </w:r>
    </w:p>
    <w:p w14:paraId="52EE462D" w14:textId="77777777" w:rsidR="00D67F80" w:rsidRDefault="00000000" w:rsidP="00EB4377">
      <w:pPr>
        <w:pStyle w:val="FirstParagraph"/>
        <w:spacing w:line="480" w:lineRule="auto"/>
        <w:ind w:firstLine="720"/>
      </w:pPr>
      <w:r>
        <w:t>ERGMs were specified for each of our inferred contact networks to compare the probabilities of edges forming based on rodent characteristics (i.e., species). The general model is shown in Equation 1:</w:t>
      </w:r>
    </w:p>
    <w:p w14:paraId="1A07109B" w14:textId="77777777" w:rsidR="00D67F80" w:rsidRDefault="00000000">
      <w:pPr>
        <w:pStyle w:val="BodyText"/>
        <w:spacing w:line="480" w:lineRule="auto"/>
        <w:ind w:firstLine="720"/>
        <w:pPrChange w:id="245" w:author="David Simons" w:date="2025-06-12T13:00:00Z" w16du:dateUtc="2025-06-12T11:00:00Z">
          <w:pPr>
            <w:pStyle w:val="BodyText"/>
            <w:spacing w:line="480" w:lineRule="auto"/>
          </w:pPr>
        </w:pPrChange>
      </w:pPr>
      <m:oMathPara>
        <m:oMathParaPr>
          <m:jc m:val="center"/>
        </m:oMathParaPr>
        <m:oMath>
          <m:r>
            <m:rPr>
              <m:nor/>
            </m:rPr>
            <m:t>P</m:t>
          </m:r>
          <m:d>
            <m:dPr>
              <m:ctrlPr>
                <w:rPr>
                  <w:rFonts w:ascii="Cambria Math" w:hAnsi="Cambria Math"/>
                </w:rPr>
              </m:ctrlPr>
            </m:dPr>
            <m:e>
              <m:r>
                <m:rPr>
                  <m:nor/>
                </m:rPr>
                <m:t>Y</m:t>
              </m:r>
              <m:r>
                <m:rPr>
                  <m:sty m:val="p"/>
                </m:rPr>
                <w:rPr>
                  <w:rFonts w:ascii="Cambria Math" w:hAnsi="Cambria Math"/>
                </w:rPr>
                <m:t>=</m:t>
              </m:r>
              <m:r>
                <m:rPr>
                  <m:nor/>
                </m:rPr>
                <m:t>y</m:t>
              </m:r>
            </m:e>
          </m:d>
          <m:r>
            <m:rPr>
              <m:sty m:val="p"/>
            </m:rP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m:rPr>
                      <m:nor/>
                    </m:rPr>
                    <m:t>y</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m:rPr>
                      <m:nor/>
                    </m:rPr>
                    <m:t>y</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m:t>
                  </m:r>
                </m:sub>
              </m:sSub>
              <m:sSub>
                <m:sSubPr>
                  <m:ctrlPr>
                    <w:rPr>
                      <w:rFonts w:ascii="Cambria Math" w:hAnsi="Cambria Math"/>
                    </w:rPr>
                  </m:ctrlPr>
                </m:sSubPr>
                <m:e>
                  <m:r>
                    <w:rPr>
                      <w:rFonts w:ascii="Cambria Math" w:hAnsi="Cambria Math"/>
                    </w:rPr>
                    <m:t>g</m:t>
                  </m:r>
                </m:e>
                <m:sub>
                  <m:r>
                    <w:rPr>
                      <w:rFonts w:ascii="Cambria Math" w:hAnsi="Cambria Math"/>
                    </w:rPr>
                    <m:t>p</m:t>
                  </m:r>
                </m:sub>
              </m:sSub>
              <m:d>
                <m:dPr>
                  <m:ctrlPr>
                    <w:rPr>
                      <w:rFonts w:ascii="Cambria Math" w:hAnsi="Cambria Math"/>
                    </w:rPr>
                  </m:ctrlPr>
                </m:dPr>
                <m:e>
                  <m:r>
                    <m:rPr>
                      <m:nor/>
                    </m:rPr>
                    <m:t>y</m:t>
                  </m:r>
                </m:e>
              </m:d>
            </m:e>
          </m:d>
          <m:r>
            <w:rPr>
              <w:rFonts w:ascii="Cambria Math" w:hAnsi="Cambria Math"/>
            </w:rPr>
            <m:t> </m:t>
          </m:r>
          <m:d>
            <m:dPr>
              <m:ctrlPr>
                <w:rPr>
                  <w:rFonts w:ascii="Cambria Math" w:hAnsi="Cambria Math"/>
                </w:rPr>
              </m:ctrlPr>
            </m:dPr>
            <m:e>
              <m:r>
                <w:rPr>
                  <w:rFonts w:ascii="Cambria Math" w:hAnsi="Cambria Math"/>
                </w:rPr>
                <m:t>1</m:t>
              </m:r>
            </m:e>
          </m:d>
        </m:oMath>
      </m:oMathPara>
    </w:p>
    <w:p w14:paraId="1C14BF23" w14:textId="77777777" w:rsidR="00D67F80" w:rsidRDefault="00000000" w:rsidP="00EB4377">
      <w:pPr>
        <w:pStyle w:val="FirstParagraph"/>
        <w:spacing w:line="480" w:lineRule="auto"/>
        <w:ind w:firstLine="720"/>
      </w:pPr>
      <w:r>
        <w:t xml:space="preserve">Where </w:t>
      </w:r>
      <m:oMath>
        <m:r>
          <w:rPr>
            <w:rFonts w:ascii="Cambria Math" w:hAnsi="Cambria Math"/>
          </w:rPr>
          <m:t>p</m:t>
        </m:r>
      </m:oMath>
      <w:r>
        <w:t xml:space="preserve"> is the number of terms in the model, and the values of the coefficients </w:t>
      </w:r>
      <m:oMath>
        <m:r>
          <w:rPr>
            <w:rFonts w:ascii="Cambria Math" w:hAnsi="Cambria Math"/>
          </w:rPr>
          <m:t>θ</m:t>
        </m:r>
      </m:oMath>
      <w:r>
        <w:t xml:space="preserve"> represent the size and direction of the effects of the covariates </w:t>
      </w:r>
      <m:oMath>
        <m:r>
          <w:rPr>
            <w:rFonts w:ascii="Cambria Math" w:hAnsi="Cambria Math"/>
          </w:rPr>
          <m:t>g</m:t>
        </m:r>
        <m:d>
          <m:dPr>
            <m:ctrlPr>
              <w:rPr>
                <w:rFonts w:ascii="Cambria Math" w:hAnsi="Cambria Math"/>
              </w:rPr>
            </m:ctrlPr>
          </m:dPr>
          <m:e>
            <m:r>
              <m:rPr>
                <m:nor/>
              </m:rPr>
              <m:t>y</m:t>
            </m:r>
          </m:e>
        </m:d>
      </m:oMath>
      <w:r>
        <w:t xml:space="preserve"> on the overall probability of an edge being present in the network. At the edge level the expression for the probability of the entire graph can be re-expressed as the conditional log-odds of a single edge between two nodes (a contact between two rodents) as shown in Equation 2.</w:t>
      </w:r>
    </w:p>
    <w:p w14:paraId="62F5575D" w14:textId="77777777" w:rsidR="00D67F80" w:rsidRDefault="00000000">
      <w:pPr>
        <w:pStyle w:val="BodyText"/>
        <w:spacing w:line="480" w:lineRule="auto"/>
        <w:ind w:firstLine="720"/>
        <w:pPrChange w:id="246" w:author="David Simons" w:date="2025-06-12T13:00:00Z" w16du:dateUtc="2025-06-12T11:00:00Z">
          <w:pPr>
            <w:pStyle w:val="BodyText"/>
            <w:spacing w:line="480" w:lineRule="auto"/>
          </w:pPr>
        </w:pPrChange>
      </w:pPr>
      <m:oMathPara>
        <m:oMathParaPr>
          <m:jc m:val="center"/>
        </m:oMathParaPr>
        <m:oMath>
          <m:r>
            <m:rPr>
              <m:sty m:val="p"/>
            </m:rPr>
            <w:rPr>
              <w:rFonts w:ascii="Cambria Math" w:hAnsi="Cambria Math"/>
            </w:rPr>
            <m:t>logit</m:t>
          </m:r>
          <m:d>
            <m:dPr>
              <m:ctrlPr>
                <w:rPr>
                  <w:rFonts w:ascii="Cambria Math" w:hAnsi="Cambria Math"/>
                </w:rPr>
              </m:ctrlPr>
            </m:dPr>
            <m:e>
              <m:r>
                <m:rPr>
                  <m:nor/>
                </m:rPr>
                <m:t>P</m:t>
              </m:r>
              <m:d>
                <m:dPr>
                  <m:ctrlPr>
                    <w:rPr>
                      <w:rFonts w:ascii="Cambria Math" w:hAnsi="Cambria Math"/>
                    </w:rPr>
                  </m:ctrlPr>
                </m:dPr>
                <m:e>
                  <m:sSub>
                    <m:sSubPr>
                      <m:ctrlPr>
                        <w:rPr>
                          <w:rFonts w:ascii="Cambria Math" w:hAnsi="Cambria Math"/>
                        </w:rPr>
                      </m:ctrlPr>
                    </m:sSubPr>
                    <m:e>
                      <m:r>
                        <m:rPr>
                          <m:nor/>
                        </m:rPr>
                        <m:t>Y</m:t>
                      </m:r>
                    </m:e>
                    <m:sub>
                      <m:r>
                        <w:rPr>
                          <w:rFonts w:ascii="Cambria Math" w:hAnsi="Cambria Math"/>
                        </w:rPr>
                        <m:t>ij</m:t>
                      </m:r>
                    </m:sub>
                  </m:sSub>
                  <m:r>
                    <m:rPr>
                      <m:sty m:val="p"/>
                    </m:rPr>
                    <w:rPr>
                      <w:rFonts w:ascii="Cambria Math" w:hAnsi="Cambria Math"/>
                    </w:rPr>
                    <m:t>=</m:t>
                  </m:r>
                  <m:r>
                    <w:rPr>
                      <w:rFonts w:ascii="Cambria Math" w:hAnsi="Cambria Math"/>
                    </w:rPr>
                    <m:t>1</m:t>
                  </m:r>
                  <m:r>
                    <m:rPr>
                      <m:sty m:val="p"/>
                    </m:rPr>
                    <w:rPr>
                      <w:rFonts w:ascii="Cambria Math" w:hAnsi="Cambria Math"/>
                    </w:rPr>
                    <m:t>|</m:t>
                  </m:r>
                  <m:sSubSup>
                    <m:sSubSupPr>
                      <m:ctrlPr>
                        <w:rPr>
                          <w:rFonts w:ascii="Cambria Math" w:hAnsi="Cambria Math"/>
                        </w:rPr>
                      </m:ctrlPr>
                    </m:sSubSupPr>
                    <m:e>
                      <m:r>
                        <m:rPr>
                          <m:nor/>
                        </m:rPr>
                        <m:t>y</m:t>
                      </m:r>
                    </m:e>
                    <m:sub>
                      <m:r>
                        <w:rPr>
                          <w:rFonts w:ascii="Cambria Math" w:hAnsi="Cambria Math"/>
                        </w:rPr>
                        <m:t>ij</m:t>
                      </m:r>
                    </m:sub>
                    <m:sup>
                      <m:r>
                        <w:rPr>
                          <w:rFonts w:ascii="Cambria Math" w:hAnsi="Cambria Math"/>
                        </w:rPr>
                        <m:t>c</m:t>
                      </m:r>
                    </m:sup>
                  </m:sSubSup>
                </m:e>
              </m:d>
            </m:e>
          </m:d>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m:rPr>
                      <m:nor/>
                    </m:rPr>
                    <m:t>y</m:t>
                  </m:r>
                </m:e>
                <m:sub>
                  <m:r>
                    <w:rPr>
                      <w:rFonts w:ascii="Cambria Math" w:hAnsi="Cambria Math"/>
                    </w:rPr>
                    <m:t>ij</m:t>
                  </m:r>
                </m:sub>
              </m:sSub>
            </m:e>
          </m:d>
          <m:r>
            <w:rPr>
              <w:rFonts w:ascii="Cambria Math" w:hAnsi="Cambria Math"/>
            </w:rPr>
            <m:t> </m:t>
          </m:r>
          <m:d>
            <m:dPr>
              <m:ctrlPr>
                <w:rPr>
                  <w:rFonts w:ascii="Cambria Math" w:hAnsi="Cambria Math"/>
                </w:rPr>
              </m:ctrlPr>
            </m:dPr>
            <m:e>
              <m:r>
                <w:rPr>
                  <w:rFonts w:ascii="Cambria Math" w:hAnsi="Cambria Math"/>
                </w:rPr>
                <m:t>2</m:t>
              </m:r>
            </m:e>
          </m:d>
        </m:oMath>
      </m:oMathPara>
    </w:p>
    <w:p w14:paraId="792566B8" w14:textId="77777777" w:rsidR="00D67F80" w:rsidRDefault="00000000" w:rsidP="00EB4377">
      <w:pPr>
        <w:pStyle w:val="FirstParagraph"/>
        <w:spacing w:line="480" w:lineRule="auto"/>
        <w:ind w:firstLine="720"/>
      </w:pPr>
      <w:r>
        <w:lastRenderedPageBreak/>
        <w:t xml:space="preserve">Where </w:t>
      </w:r>
      <m:oMath>
        <m:sSub>
          <m:sSubPr>
            <m:ctrlPr>
              <w:rPr>
                <w:rFonts w:ascii="Cambria Math" w:hAnsi="Cambria Math"/>
              </w:rPr>
            </m:ctrlPr>
          </m:sSubPr>
          <m:e>
            <m:r>
              <m:rPr>
                <m:nor/>
              </m:rPr>
              <m:t>Y</m:t>
            </m:r>
          </m:e>
          <m:sub>
            <m:r>
              <w:rPr>
                <w:rFonts w:ascii="Cambria Math" w:hAnsi="Cambria Math"/>
              </w:rPr>
              <m:t>ij</m:t>
            </m:r>
          </m:sub>
        </m:sSub>
      </m:oMath>
      <w:r>
        <w:t xml:space="preserve"> is the random variable for the state of the node pair </w:t>
      </w:r>
      <m:oMath>
        <m:r>
          <w:rPr>
            <w:rFonts w:ascii="Cambria Math" w:hAnsi="Cambria Math"/>
          </w:rPr>
          <m:t>ij</m:t>
        </m:r>
      </m:oMath>
      <w:r>
        <w:t xml:space="preserve"> and </w:t>
      </w:r>
      <m:oMath>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c</m:t>
            </m:r>
          </m:sup>
        </m:sSubSup>
      </m:oMath>
      <w:r>
        <w:t xml:space="preserve"> signifies all dyads in the network other than </w:t>
      </w:r>
      <m:oMath>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j</m:t>
            </m:r>
          </m:sub>
        </m:sSub>
      </m:oMath>
      <w:r>
        <w:t xml:space="preserve">. </w:t>
      </w:r>
      <m:oMath>
        <m:r>
          <w:rPr>
            <w:rFonts w:ascii="Cambria Math" w:hAnsi="Cambria Math"/>
          </w:rPr>
          <m:t>θ</m:t>
        </m:r>
        <m:r>
          <m:rPr>
            <m:sty m:val="p"/>
          </m:rPr>
          <w:rPr>
            <w:rFonts w:ascii="Cambria Math" w:hAnsi="Cambria Math"/>
          </w:rPr>
          <m:t>'</m:t>
        </m:r>
      </m:oMath>
      <w:r>
        <w:t xml:space="preserve"> is the coefficient for the change production of an edge between the two nodes conditional on all other dyads remaining the same (</w:t>
      </w:r>
      <m:oMath>
        <m:r>
          <w:rPr>
            <w:rFonts w:ascii="Cambria Math" w:hAnsi="Cambria Math"/>
          </w:rPr>
          <m:t>δ</m:t>
        </m:r>
        <m:d>
          <m:dPr>
            <m:ctrlPr>
              <w:rPr>
                <w:rFonts w:ascii="Cambria Math" w:hAnsi="Cambria Math"/>
              </w:rPr>
            </m:ctrlPr>
          </m:dPr>
          <m:e>
            <m:sSub>
              <m:sSubPr>
                <m:ctrlPr>
                  <w:rPr>
                    <w:rFonts w:ascii="Cambria Math" w:hAnsi="Cambria Math"/>
                  </w:rPr>
                </m:ctrlPr>
              </m:sSubPr>
              <m:e>
                <m:r>
                  <m:rPr>
                    <m:nor/>
                  </m:rPr>
                  <m:t>y</m:t>
                </m:r>
              </m:e>
              <m:sub>
                <m:r>
                  <w:rPr>
                    <w:rFonts w:ascii="Cambria Math" w:hAnsi="Cambria Math"/>
                  </w:rPr>
                  <m:t>ij</m:t>
                </m:r>
              </m:sub>
            </m:sSub>
          </m:e>
        </m:d>
      </m:oMath>
      <w:r>
        <w:t>).</w:t>
      </w:r>
    </w:p>
    <w:p w14:paraId="2AE29C2D" w14:textId="7DF1EC95" w:rsidR="00D67F80" w:rsidRDefault="00000000">
      <w:pPr>
        <w:pStyle w:val="BodyText"/>
        <w:spacing w:line="480" w:lineRule="auto"/>
        <w:ind w:firstLine="720"/>
        <w:pPrChange w:id="247" w:author="David Simons" w:date="2025-06-12T13:00:00Z" w16du:dateUtc="2025-06-12T11:00:00Z">
          <w:pPr>
            <w:pStyle w:val="BodyText"/>
            <w:spacing w:line="480" w:lineRule="auto"/>
          </w:pPr>
        </w:pPrChange>
      </w:pPr>
      <w:r>
        <w:t xml:space="preserve">ERGMs are implemented using the </w:t>
      </w:r>
      <w:proofErr w:type="spellStart"/>
      <w:r>
        <w:rPr>
          <w:rStyle w:val="VerbatimChar"/>
        </w:rPr>
        <w:t>ergm</w:t>
      </w:r>
      <w:proofErr w:type="spellEnd"/>
      <w:r>
        <w:t xml:space="preserve"> package (version 4.3.2) in </w:t>
      </w:r>
      <w:del w:id="248" w:author="David Simons" w:date="2025-06-12T13:00:00Z" w16du:dateUtc="2025-06-12T11:00:00Z">
        <w:r>
          <w:delText>R</w:delText>
        </w:r>
        <w:r>
          <w:rPr>
            <w:vertAlign w:val="superscript"/>
          </w:rPr>
          <w:delText>68</w:delText>
        </w:r>
      </w:del>
      <w:ins w:id="249" w:author="David Simons" w:date="2025-06-12T13:00:00Z" w16du:dateUtc="2025-06-12T11:00:00Z">
        <w:r>
          <w:t>R</w:t>
        </w:r>
        <w:r>
          <w:rPr>
            <w:vertAlign w:val="superscript"/>
          </w:rPr>
          <w:t>63</w:t>
        </w:r>
      </w:ins>
      <w:r>
        <w:t>. Three terms were included in the final ERGM to model the probability of the formation of ties (Equation 3). The first term (edges), describes the density of the network, representing the probability of a tie being observed in the network. The second term (species) represents the conditional probability of a tie forming, conditional on the species of the nodes. The third term (species homophily) accounts for intraspecific tie formation among rodent individuals (i.e., the conditional probability of two individuals of the same species forming a tie). To reduce linear dependency of the nodal terms and due to data sparsity within our inferred networks all non-</w:t>
      </w:r>
      <w:r>
        <w:rPr>
          <w:i/>
          <w:iCs/>
        </w:rPr>
        <w:t xml:space="preserve">M. </w:t>
      </w:r>
      <w:proofErr w:type="spellStart"/>
      <w:r>
        <w:rPr>
          <w:i/>
          <w:iCs/>
        </w:rPr>
        <w:t>natalensis</w:t>
      </w:r>
      <w:proofErr w:type="spellEnd"/>
      <w:r>
        <w:t xml:space="preserve"> are grouped as “Other species” through the </w:t>
      </w:r>
      <w:r>
        <w:rPr>
          <w:rStyle w:val="VerbatimChar"/>
        </w:rPr>
        <w:t>levels</w:t>
      </w:r>
      <w:r>
        <w:t xml:space="preserve"> term of the nodal covariates for the analysis of the effect of land use on the probability of inter- or intra-specific contacts for </w:t>
      </w:r>
      <w:r>
        <w:rPr>
          <w:i/>
          <w:iCs/>
        </w:rPr>
        <w:t xml:space="preserve">M. </w:t>
      </w:r>
      <w:proofErr w:type="spellStart"/>
      <w:r>
        <w:rPr>
          <w:i/>
          <w:iCs/>
        </w:rPr>
        <w:t>natalensis</w:t>
      </w:r>
      <w:proofErr w:type="spellEnd"/>
      <w:r>
        <w:t>.</w:t>
      </w:r>
    </w:p>
    <w:p w14:paraId="528E4396" w14:textId="77777777" w:rsidR="00D67F80" w:rsidRDefault="00000000">
      <w:pPr>
        <w:pStyle w:val="BodyText"/>
        <w:spacing w:line="480" w:lineRule="auto"/>
        <w:ind w:firstLine="720"/>
        <w:pPrChange w:id="250" w:author="David Simons" w:date="2025-06-12T13:00:00Z" w16du:dateUtc="2025-06-12T11:00:00Z">
          <w:pPr>
            <w:pStyle w:val="BodyText"/>
            <w:spacing w:line="480" w:lineRule="auto"/>
          </w:pPr>
        </w:pPrChange>
      </w:pPr>
      <m:oMathPara>
        <m:oMathParaPr>
          <m:jc m:val="center"/>
        </m:oMathParaPr>
        <m:oMath>
          <m:r>
            <m:rPr>
              <m:nor/>
            </m:rPr>
            <m:t>P</m:t>
          </m:r>
          <m:d>
            <m:dPr>
              <m:ctrlPr>
                <w:rPr>
                  <w:rFonts w:ascii="Cambria Math" w:hAnsi="Cambria Math"/>
                </w:rPr>
              </m:ctrlPr>
            </m:dPr>
            <m:e>
              <m:r>
                <m:rPr>
                  <m:nor/>
                </m:rPr>
                <m:t>Y</m:t>
              </m:r>
              <m:r>
                <m:rPr>
                  <m:sty m:val="p"/>
                </m:rPr>
                <w:rPr>
                  <w:rFonts w:ascii="Cambria Math" w:hAnsi="Cambria Math"/>
                </w:rPr>
                <m:t>=</m:t>
              </m:r>
              <m:r>
                <m:rPr>
                  <m:nor/>
                </m:rPr>
                <m:t>y</m:t>
              </m:r>
            </m:e>
          </m:d>
          <m:r>
            <m:rPr>
              <m:sty m:val="p"/>
            </m:rP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θ</m:t>
                  </m:r>
                </m:e>
                <m:sub>
                  <m:r>
                    <m:rPr>
                      <m:nor/>
                    </m:rPr>
                    <m:t>edges</m:t>
                  </m:r>
                </m:sub>
              </m:sSub>
              <m:sSub>
                <m:sSubPr>
                  <m:ctrlPr>
                    <w:rPr>
                      <w:rFonts w:ascii="Cambria Math" w:hAnsi="Cambria Math"/>
                    </w:rPr>
                  </m:ctrlPr>
                </m:sSubPr>
                <m:e>
                  <m:r>
                    <w:rPr>
                      <w:rFonts w:ascii="Cambria Math" w:hAnsi="Cambria Math"/>
                    </w:rPr>
                    <m:t>g</m:t>
                  </m:r>
                </m:e>
                <m:sub>
                  <m:r>
                    <m:rPr>
                      <m:nor/>
                    </m:rPr>
                    <m:t>edges</m:t>
                  </m:r>
                </m:sub>
              </m:sSub>
              <m:d>
                <m:dPr>
                  <m:ctrlPr>
                    <w:rPr>
                      <w:rFonts w:ascii="Cambria Math" w:hAnsi="Cambria Math"/>
                    </w:rPr>
                  </m:ctrlPr>
                </m:dPr>
                <m:e>
                  <m:r>
                    <m:rPr>
                      <m:nor/>
                    </m:rPr>
                    <m:t>y</m:t>
                  </m:r>
                </m:e>
              </m:d>
              <m:r>
                <m:rPr>
                  <m:sty m:val="p"/>
                </m:rPr>
                <w:rPr>
                  <w:rFonts w:ascii="Cambria Math" w:hAnsi="Cambria Math"/>
                </w:rPr>
                <m:t>+</m:t>
              </m:r>
              <m:sSub>
                <m:sSubPr>
                  <m:ctrlPr>
                    <w:rPr>
                      <w:rFonts w:ascii="Cambria Math" w:hAnsi="Cambria Math"/>
                    </w:rPr>
                  </m:ctrlPr>
                </m:sSubPr>
                <m:e>
                  <m:r>
                    <w:rPr>
                      <w:rFonts w:ascii="Cambria Math" w:hAnsi="Cambria Math"/>
                    </w:rPr>
                    <m:t>θ</m:t>
                  </m:r>
                </m:e>
                <m:sub>
                  <m:r>
                    <m:rPr>
                      <m:nor/>
                    </m:rPr>
                    <m:t>species</m:t>
                  </m:r>
                </m:sub>
              </m:sSub>
              <m:sSub>
                <m:sSubPr>
                  <m:ctrlPr>
                    <w:rPr>
                      <w:rFonts w:ascii="Cambria Math" w:hAnsi="Cambria Math"/>
                    </w:rPr>
                  </m:ctrlPr>
                </m:sSubPr>
                <m:e>
                  <m:r>
                    <w:rPr>
                      <w:rFonts w:ascii="Cambria Math" w:hAnsi="Cambria Math"/>
                    </w:rPr>
                    <m:t>g</m:t>
                  </m:r>
                </m:e>
                <m:sub>
                  <m:r>
                    <m:rPr>
                      <m:nor/>
                    </m:rPr>
                    <m:t>species</m:t>
                  </m:r>
                </m:sub>
              </m:sSub>
              <m:d>
                <m:dPr>
                  <m:ctrlPr>
                    <w:rPr>
                      <w:rFonts w:ascii="Cambria Math" w:hAnsi="Cambria Math"/>
                    </w:rPr>
                  </m:ctrlPr>
                </m:dPr>
                <m:e>
                  <m:r>
                    <m:rPr>
                      <m:nor/>
                    </m:rPr>
                    <m:t>y</m:t>
                  </m:r>
                </m:e>
              </m:d>
              <m:r>
                <m:rPr>
                  <m:sty m:val="p"/>
                </m:rPr>
                <w:rPr>
                  <w:rFonts w:ascii="Cambria Math" w:hAnsi="Cambria Math"/>
                </w:rPr>
                <m:t>+</m:t>
              </m:r>
              <m:sSub>
                <m:sSubPr>
                  <m:ctrlPr>
                    <w:rPr>
                      <w:rFonts w:ascii="Cambria Math" w:hAnsi="Cambria Math"/>
                    </w:rPr>
                  </m:ctrlPr>
                </m:sSubPr>
                <m:e>
                  <m:r>
                    <w:rPr>
                      <w:rFonts w:ascii="Cambria Math" w:hAnsi="Cambria Math"/>
                    </w:rPr>
                    <m:t>θ</m:t>
                  </m:r>
                </m:e>
                <m:sub>
                  <m:r>
                    <m:rPr>
                      <m:nor/>
                    </m:rPr>
                    <m:t>homophily</m:t>
                  </m:r>
                </m:sub>
              </m:sSub>
              <m:sSub>
                <m:sSubPr>
                  <m:ctrlPr>
                    <w:rPr>
                      <w:rFonts w:ascii="Cambria Math" w:hAnsi="Cambria Math"/>
                    </w:rPr>
                  </m:ctrlPr>
                </m:sSubPr>
                <m:e>
                  <m:r>
                    <w:rPr>
                      <w:rFonts w:ascii="Cambria Math" w:hAnsi="Cambria Math"/>
                    </w:rPr>
                    <m:t>g</m:t>
                  </m:r>
                </m:e>
                <m:sub>
                  <m:r>
                    <m:rPr>
                      <m:nor/>
                    </m:rPr>
                    <m:t>homophily</m:t>
                  </m:r>
                </m:sub>
              </m:sSub>
              <m:d>
                <m:dPr>
                  <m:ctrlPr>
                    <w:rPr>
                      <w:rFonts w:ascii="Cambria Math" w:hAnsi="Cambria Math"/>
                    </w:rPr>
                  </m:ctrlPr>
                </m:dPr>
                <m:e>
                  <m:r>
                    <m:rPr>
                      <m:nor/>
                    </m:rPr>
                    <m:t>y</m:t>
                  </m:r>
                </m:e>
              </m:d>
            </m:e>
          </m:d>
          <m:r>
            <w:rPr>
              <w:rFonts w:ascii="Cambria Math" w:hAnsi="Cambria Math"/>
            </w:rPr>
            <m:t> </m:t>
          </m:r>
          <m:d>
            <m:dPr>
              <m:ctrlPr>
                <w:rPr>
                  <w:rFonts w:ascii="Cambria Math" w:hAnsi="Cambria Math"/>
                </w:rPr>
              </m:ctrlPr>
            </m:dPr>
            <m:e>
              <m:r>
                <w:rPr>
                  <w:rFonts w:ascii="Cambria Math" w:hAnsi="Cambria Math"/>
                </w:rPr>
                <m:t>3</m:t>
              </m:r>
            </m:e>
          </m:d>
        </m:oMath>
      </m:oMathPara>
    </w:p>
    <w:p w14:paraId="36C3B825" w14:textId="2EF229A9" w:rsidR="00D67F80" w:rsidRDefault="00000000" w:rsidP="00EB4377">
      <w:pPr>
        <w:pStyle w:val="FirstParagraph"/>
        <w:spacing w:line="480" w:lineRule="auto"/>
        <w:ind w:firstLine="720"/>
      </w:pPr>
      <w:r>
        <w:t xml:space="preserve">ERGMs were implemented on the individual networks for each land use type at each visit. The effect sizes from each model were pooled through random-effects meta-analysis, stratified by land use, to produce a land use-specific summary effect size for each </w:t>
      </w:r>
      <w:del w:id="251" w:author="David Simons" w:date="2025-06-12T13:00:00Z" w16du:dateUtc="2025-06-12T11:00:00Z">
        <w:r>
          <w:delText>coefficient</w:delText>
        </w:r>
        <w:r>
          <w:rPr>
            <w:vertAlign w:val="superscript"/>
          </w:rPr>
          <w:delText>69</w:delText>
        </w:r>
        <w:r>
          <w:delText>.</w:delText>
        </w:r>
      </w:del>
      <w:ins w:id="252" w:author="David Simons" w:date="2025-06-12T13:00:00Z" w16du:dateUtc="2025-06-12T11:00:00Z">
        <w:r>
          <w:t>coefficient</w:t>
        </w:r>
        <w:r>
          <w:rPr>
            <w:vertAlign w:val="superscript"/>
          </w:rPr>
          <w:t>64</w:t>
        </w:r>
        <w:r>
          <w:t>.</w:t>
        </w:r>
      </w:ins>
      <w:r>
        <w:t xml:space="preserve"> Inclusion in meta-analysis was restricted to ERGMs that produced stable estimates for each of the model terms (i.e., sufficient detections of </w:t>
      </w:r>
      <w:r>
        <w:rPr>
          <w:i/>
          <w:iCs/>
        </w:rPr>
        <w:t xml:space="preserve">M. </w:t>
      </w:r>
      <w:proofErr w:type="spellStart"/>
      <w:r>
        <w:rPr>
          <w:i/>
          <w:iCs/>
        </w:rPr>
        <w:t>natalensis</w:t>
      </w:r>
      <w:proofErr w:type="spellEnd"/>
      <w:r>
        <w:t xml:space="preserve"> within the network). Random-effects models were conducted using the </w:t>
      </w:r>
      <w:proofErr w:type="spellStart"/>
      <w:r>
        <w:rPr>
          <w:rStyle w:val="VerbatimChar"/>
        </w:rPr>
        <w:t>metafor</w:t>
      </w:r>
      <w:proofErr w:type="spellEnd"/>
      <w:r>
        <w:t xml:space="preserve"> package </w:t>
      </w:r>
      <w:r>
        <w:lastRenderedPageBreak/>
        <w:t xml:space="preserve">(version 4.0.0) in </w:t>
      </w:r>
      <w:del w:id="253" w:author="David Simons" w:date="2025-06-12T13:00:00Z" w16du:dateUtc="2025-06-12T11:00:00Z">
        <w:r>
          <w:delText>R</w:delText>
        </w:r>
        <w:r>
          <w:rPr>
            <w:vertAlign w:val="superscript"/>
          </w:rPr>
          <w:delText>70</w:delText>
        </w:r>
      </w:del>
      <w:ins w:id="254" w:author="David Simons" w:date="2025-06-12T13:00:00Z" w16du:dateUtc="2025-06-12T11:00:00Z">
        <w:r>
          <w:t>R</w:t>
        </w:r>
        <w:r>
          <w:rPr>
            <w:vertAlign w:val="superscript"/>
          </w:rPr>
          <w:t>65</w:t>
        </w:r>
      </w:ins>
      <w:r>
        <w:t xml:space="preserve">. Heterogeneity across the models was assessed using the </w:t>
      </w:r>
      <m:oMath>
        <m:r>
          <w:rPr>
            <w:rFonts w:ascii="Cambria Math" w:hAnsi="Cambria Math"/>
          </w:rPr>
          <m:t>Q</m:t>
        </m:r>
      </m:oMath>
      <w:r>
        <w:t>-test and the restricted maximum-likelihood estimator (</w:t>
      </w:r>
      <m:oMath>
        <m:sSup>
          <m:sSupPr>
            <m:ctrlPr>
              <w:rPr>
                <w:rFonts w:ascii="Cambria Math" w:hAnsi="Cambria Math"/>
              </w:rPr>
            </m:ctrlPr>
          </m:sSupPr>
          <m:e>
            <m:r>
              <w:rPr>
                <w:rFonts w:ascii="Cambria Math" w:hAnsi="Cambria Math"/>
              </w:rPr>
              <m:t>τ</m:t>
            </m:r>
          </m:e>
          <m:sup>
            <m:r>
              <w:rPr>
                <w:rFonts w:ascii="Cambria Math" w:hAnsi="Cambria Math"/>
              </w:rPr>
              <m:t>2</m:t>
            </m:r>
          </m:sup>
        </m:sSup>
      </m:oMath>
      <w:r>
        <w:t xml:space="preserve">) with a prediction interval for the true outcomes </w:t>
      </w:r>
      <w:del w:id="255" w:author="David Simons" w:date="2025-06-12T13:00:00Z" w16du:dateUtc="2025-06-12T11:00:00Z">
        <w:r>
          <w:delText>produced</w:delText>
        </w:r>
        <w:r>
          <w:rPr>
            <w:vertAlign w:val="superscript"/>
          </w:rPr>
          <w:delText>69,71</w:delText>
        </w:r>
        <w:r>
          <w:delText>.</w:delText>
        </w:r>
      </w:del>
      <w:ins w:id="256" w:author="David Simons" w:date="2025-06-12T13:00:00Z" w16du:dateUtc="2025-06-12T11:00:00Z">
        <w:r>
          <w:t>produced</w:t>
        </w:r>
        <w:r>
          <w:rPr>
            <w:vertAlign w:val="superscript"/>
          </w:rPr>
          <w:t>64,66</w:t>
        </w:r>
        <w:r>
          <w:t>.</w:t>
        </w:r>
      </w:ins>
      <w:r>
        <w:t xml:space="preserve"> The </w:t>
      </w:r>
      <m:oMath>
        <m:r>
          <w:rPr>
            <w:rFonts w:ascii="Cambria Math" w:hAnsi="Cambria Math"/>
          </w:rPr>
          <m:t>Q</m:t>
        </m:r>
      </m:oMath>
      <w:r>
        <w:t xml:space="preserve">-test assesses whether there is greater variability among effect sizes than expected by chance, with a significant result indicating substantial heterogeneity. The </w:t>
      </w:r>
      <m:oMath>
        <m:sSup>
          <m:sSupPr>
            <m:ctrlPr>
              <w:rPr>
                <w:rFonts w:ascii="Cambria Math" w:hAnsi="Cambria Math"/>
              </w:rPr>
            </m:ctrlPr>
          </m:sSupPr>
          <m:e>
            <m:r>
              <w:rPr>
                <w:rFonts w:ascii="Cambria Math" w:hAnsi="Cambria Math"/>
              </w:rPr>
              <m:t>τ</m:t>
            </m:r>
          </m:e>
          <m:sup>
            <m:r>
              <w:rPr>
                <w:rFonts w:ascii="Cambria Math" w:hAnsi="Cambria Math"/>
              </w:rPr>
              <m:t>2</m:t>
            </m:r>
          </m:sup>
        </m:sSup>
      </m:oMath>
      <w:r>
        <w:t xml:space="preserve"> statistic estimates the between-study variance, quantifying the degree of heterogeneity rather than just testing for its presence. Weights for each network included in meta-analysis were assigned using inverse-variance </w:t>
      </w:r>
      <w:del w:id="257" w:author="David Simons" w:date="2025-06-12T13:00:00Z" w16du:dateUtc="2025-06-12T11:00:00Z">
        <w:r>
          <w:delText>weights</w:delText>
        </w:r>
        <w:r>
          <w:rPr>
            <w:vertAlign w:val="superscript"/>
          </w:rPr>
          <w:delText>72</w:delText>
        </w:r>
      </w:del>
      <w:ins w:id="258" w:author="David Simons" w:date="2025-06-12T13:00:00Z" w16du:dateUtc="2025-06-12T11:00:00Z">
        <w:r>
          <w:t>weights</w:t>
        </w:r>
        <w:r>
          <w:rPr>
            <w:vertAlign w:val="superscript"/>
          </w:rPr>
          <w:t>67</w:t>
        </w:r>
      </w:ins>
      <w:r>
        <w:t>.</w:t>
      </w:r>
    </w:p>
    <w:p w14:paraId="0D7C3770" w14:textId="1B34FA2F" w:rsidR="00D67F80" w:rsidRDefault="00000000" w:rsidP="00EB4377">
      <w:pPr>
        <w:pStyle w:val="BodyText"/>
        <w:spacing w:line="480" w:lineRule="auto"/>
        <w:ind w:firstLine="720"/>
      </w:pPr>
      <w:r>
        <w:t xml:space="preserve">The presence of influential networks was assessed using Cook’s distance, for models including influential networks leave-one-out sensitivity analysis were </w:t>
      </w:r>
      <w:del w:id="259" w:author="David Simons" w:date="2025-06-12T13:00:00Z" w16du:dateUtc="2025-06-12T11:00:00Z">
        <w:r>
          <w:delText>performed</w:delText>
        </w:r>
        <w:r>
          <w:rPr>
            <w:vertAlign w:val="superscript"/>
          </w:rPr>
          <w:delText>73</w:delText>
        </w:r>
      </w:del>
      <w:ins w:id="260" w:author="David Simons" w:date="2025-06-12T13:00:00Z" w16du:dateUtc="2025-06-12T11:00:00Z">
        <w:r>
          <w:t>performed</w:t>
        </w:r>
        <w:r>
          <w:rPr>
            <w:vertAlign w:val="superscript"/>
          </w:rPr>
          <w:t>68</w:t>
        </w:r>
      </w:ins>
      <w:r>
        <w:t>. Forest plots were generated to visualize the summary OR of the probability of a tie for each model term, stratified by land use type.</w:t>
      </w:r>
    </w:p>
    <w:p w14:paraId="71678EEA" w14:textId="77777777" w:rsidR="00D67F80" w:rsidRDefault="00000000" w:rsidP="00EB4377">
      <w:pPr>
        <w:pStyle w:val="BodyText"/>
        <w:spacing w:line="480" w:lineRule="auto"/>
        <w:ind w:firstLine="720"/>
      </w:pPr>
      <w:r>
        <w:t xml:space="preserve">Models with unstable estimates for the species homophily term were not included in the random-effects meta-analysis. No contact networks from forest land use contributed to meta-analysis as no </w:t>
      </w:r>
      <w:r>
        <w:rPr>
          <w:i/>
          <w:iCs/>
        </w:rPr>
        <w:t xml:space="preserve">M. </w:t>
      </w:r>
      <w:proofErr w:type="spellStart"/>
      <w:r>
        <w:rPr>
          <w:i/>
          <w:iCs/>
        </w:rPr>
        <w:t>natalensis</w:t>
      </w:r>
      <w:proofErr w:type="spellEnd"/>
      <w:r>
        <w:t xml:space="preserve"> were detected in these settings. Five models from agricultural settings and eight from village settings were included in meta-analysis.</w:t>
      </w:r>
    </w:p>
    <w:p w14:paraId="2CE28EEF" w14:textId="0938E5B0" w:rsidR="00D67F80" w:rsidRDefault="00000000" w:rsidP="007C0753">
      <w:pPr>
        <w:pStyle w:val="Heading2"/>
        <w:spacing w:line="480" w:lineRule="auto"/>
      </w:pPr>
      <w:bookmarkStart w:id="261" w:name="Xf1c73fa07dc47b3a223e8ab10fa4d31df3eec2d"/>
      <w:bookmarkStart w:id="262" w:name="Xf10f6667ba9068db5a798de4bae4e7453d12b39"/>
      <w:bookmarkEnd w:id="231"/>
      <w:bookmarkEnd w:id="244"/>
      <w:r>
        <w:t xml:space="preserve">Association of </w:t>
      </w:r>
      <w:del w:id="263" w:author="David Simons" w:date="2025-06-12T13:00:00Z" w16du:dateUtc="2025-06-12T11:00:00Z">
        <w:r>
          <w:rPr>
            <w:i/>
            <w:iCs/>
          </w:rPr>
          <w:delText>Lassa mammarenavirus</w:delText>
        </w:r>
      </w:del>
      <w:ins w:id="264" w:author="David Simons" w:date="2025-06-12T13:00:00Z" w16du:dateUtc="2025-06-12T11:00:00Z">
        <w:r>
          <w:t>LASV</w:t>
        </w:r>
      </w:ins>
      <w:r>
        <w:t xml:space="preserve"> seropositivity and </w:t>
      </w:r>
      <w:del w:id="265" w:author="David Simons" w:date="2025-06-12T13:00:00Z" w16du:dateUtc="2025-06-12T11:00:00Z">
        <w:r>
          <w:delText>position</w:delText>
        </w:r>
      </w:del>
      <w:ins w:id="266" w:author="David Simons" w:date="2025-06-12T13:00:00Z" w16du:dateUtc="2025-06-12T11:00:00Z">
        <w:r>
          <w:t>interactions</w:t>
        </w:r>
      </w:ins>
      <w:r>
        <w:t xml:space="preserve"> within a small-mammal community </w:t>
      </w:r>
      <w:del w:id="267" w:author="David Simons" w:date="2025-06-12T13:00:00Z" w16du:dateUtc="2025-06-12T11:00:00Z">
        <w:r>
          <w:delText xml:space="preserve">contact </w:delText>
        </w:r>
      </w:del>
      <w:r>
        <w:t>network</w:t>
      </w:r>
    </w:p>
    <w:p w14:paraId="0A923E45" w14:textId="66D0483C" w:rsidR="00D67F80" w:rsidRDefault="00000000" w:rsidP="00EB4377">
      <w:pPr>
        <w:pStyle w:val="FirstParagraph"/>
        <w:spacing w:line="480" w:lineRule="auto"/>
        <w:ind w:firstLine="720"/>
      </w:pPr>
      <w:r>
        <w:t xml:space="preserve">To investigate pathogen transmission within our networks, using seropositivity as a proxy for prior exposure to LASV, we first report the small-mammal species found to </w:t>
      </w:r>
      <w:r>
        <w:lastRenderedPageBreak/>
        <w:t xml:space="preserve">contain individuals that were seropositive for LASV. We then compared the nodal degree of seropositive and seronegative individuals using a Wilcoxon rank-sum test with continuity </w:t>
      </w:r>
      <w:del w:id="268" w:author="David Simons" w:date="2025-06-12T13:00:00Z" w16du:dateUtc="2025-06-12T11:00:00Z">
        <w:r>
          <w:delText>correction</w:delText>
        </w:r>
        <w:r>
          <w:rPr>
            <w:vertAlign w:val="superscript"/>
          </w:rPr>
          <w:delText>74</w:delText>
        </w:r>
      </w:del>
      <w:ins w:id="269" w:author="David Simons" w:date="2025-06-12T13:00:00Z" w16du:dateUtc="2025-06-12T11:00:00Z">
        <w:r>
          <w:t>correction</w:t>
        </w:r>
        <w:r>
          <w:rPr>
            <w:vertAlign w:val="superscript"/>
          </w:rPr>
          <w:t>69</w:t>
        </w:r>
      </w:ins>
      <w:r>
        <w:t xml:space="preserve">. This analysis was </w:t>
      </w:r>
      <w:proofErr w:type="gramStart"/>
      <w:r>
        <w:t>repeated</w:t>
      </w:r>
      <w:proofErr w:type="gramEnd"/>
      <w:r>
        <w:t xml:space="preserve"> stratified by species to assess whether contact rates were associated with an individual being seropositive. Finally, we compared the node-level betweenness of seropositive and seronegative individuals to determine whether an individual’s position within a structured contact network was associated with prior exposure to LASV.</w:t>
      </w:r>
    </w:p>
    <w:p w14:paraId="276B8F92" w14:textId="16D12837" w:rsidR="00D67F80" w:rsidRDefault="00000000" w:rsidP="007C0753">
      <w:pPr>
        <w:pStyle w:val="Heading2"/>
        <w:spacing w:line="480" w:lineRule="auto"/>
        <w:rPr>
          <w:ins w:id="270" w:author="David Simons" w:date="2025-06-12T13:00:00Z" w16du:dateUtc="2025-06-12T11:00:00Z"/>
        </w:rPr>
      </w:pPr>
      <w:bookmarkStart w:id="271" w:name="Xe462abae251473637c631c580e89932932067ee"/>
      <w:bookmarkEnd w:id="261"/>
      <w:bookmarkEnd w:id="262"/>
      <w:ins w:id="272" w:author="David Simons" w:date="2025-06-12T13:00:00Z" w16du:dateUtc="2025-06-12T11:00:00Z">
        <w:r>
          <w:t>Association</w:t>
        </w:r>
      </w:ins>
      <w:r w:rsidR="007E3714">
        <w:t xml:space="preserve"> of</w:t>
      </w:r>
      <w:ins w:id="273" w:author="David Simons" w:date="2025-06-12T13:00:00Z" w16du:dateUtc="2025-06-12T11:00:00Z">
        <w:r>
          <w:t xml:space="preserve"> intra-specific network clustering and LASV seropositivity in </w:t>
        </w:r>
        <w:proofErr w:type="spellStart"/>
        <w:r>
          <w:rPr>
            <w:i/>
            <w:iCs/>
          </w:rPr>
          <w:t>Mastomys</w:t>
        </w:r>
        <w:proofErr w:type="spellEnd"/>
        <w:r>
          <w:rPr>
            <w:i/>
            <w:iCs/>
          </w:rPr>
          <w:t xml:space="preserve"> </w:t>
        </w:r>
        <w:proofErr w:type="spellStart"/>
        <w:r>
          <w:rPr>
            <w:i/>
            <w:iCs/>
          </w:rPr>
          <w:t>natalensis</w:t>
        </w:r>
        <w:proofErr w:type="spellEnd"/>
      </w:ins>
    </w:p>
    <w:p w14:paraId="646F97D9" w14:textId="77777777" w:rsidR="00D67F80" w:rsidRDefault="00000000" w:rsidP="00EB4377">
      <w:pPr>
        <w:pStyle w:val="FirstParagraph"/>
        <w:spacing w:line="480" w:lineRule="auto"/>
        <w:ind w:firstLine="720"/>
        <w:rPr>
          <w:ins w:id="274" w:author="David Simons" w:date="2025-06-12T13:00:00Z" w16du:dateUtc="2025-06-12T11:00:00Z"/>
        </w:rPr>
      </w:pPr>
      <w:ins w:id="275" w:author="David Simons" w:date="2025-06-12T13:00:00Z" w16du:dateUtc="2025-06-12T11:00:00Z">
        <w:r>
          <w:t xml:space="preserve">To explore whether the probability of LASV seropositivity in </w:t>
        </w:r>
        <w:r>
          <w:rPr>
            <w:i/>
            <w:iCs/>
          </w:rPr>
          <w:t xml:space="preserve">M. </w:t>
        </w:r>
        <w:proofErr w:type="spellStart"/>
        <w:r>
          <w:rPr>
            <w:i/>
            <w:iCs/>
          </w:rPr>
          <w:t>natalensis</w:t>
        </w:r>
        <w:proofErr w:type="spellEnd"/>
        <w:r>
          <w:t xml:space="preserve"> was associated with the species composition of their shared-space network, we assessed intra-specific homophily scores using the set of ERGM-derived networks described above that contained at least one seropositive </w:t>
        </w:r>
        <w:r>
          <w:rPr>
            <w:i/>
            <w:iCs/>
          </w:rPr>
          <w:t xml:space="preserve">M. </w:t>
        </w:r>
        <w:proofErr w:type="spellStart"/>
        <w:r>
          <w:rPr>
            <w:i/>
            <w:iCs/>
          </w:rPr>
          <w:t>natalensis</w:t>
        </w:r>
        <w:proofErr w:type="spellEnd"/>
        <w:r>
          <w:t xml:space="preserve">. For each of these we generated 50 network simulations. We then calculated, for each </w:t>
        </w:r>
        <w:r>
          <w:rPr>
            <w:i/>
            <w:iCs/>
          </w:rPr>
          <w:t xml:space="preserve">M. </w:t>
        </w:r>
        <w:proofErr w:type="spellStart"/>
        <w:r>
          <w:rPr>
            <w:i/>
            <w:iCs/>
          </w:rPr>
          <w:t>natalensis</w:t>
        </w:r>
        <w:proofErr w:type="spellEnd"/>
        <w:r>
          <w:t xml:space="preserve"> node, the proportion of observed </w:t>
        </w:r>
        <w:proofErr w:type="spellStart"/>
        <w:r>
          <w:t>neighbours</w:t>
        </w:r>
        <w:proofErr w:type="spellEnd"/>
        <w:r>
          <w:t xml:space="preserve"> that were </w:t>
        </w:r>
        <w:proofErr w:type="gramStart"/>
        <w:r>
          <w:t>conspecifics,</w:t>
        </w:r>
        <w:proofErr w:type="gramEnd"/>
        <w:r>
          <w:t xml:space="preserve"> representing a node-level homophily score ranging from 0 (all observed contacts were with other species) to 1 (all observed contacts were with </w:t>
        </w:r>
        <w:r>
          <w:rPr>
            <w:i/>
            <w:iCs/>
          </w:rPr>
          <w:t xml:space="preserve">M. </w:t>
        </w:r>
        <w:proofErr w:type="spellStart"/>
        <w:r>
          <w:rPr>
            <w:i/>
            <w:iCs/>
          </w:rPr>
          <w:t>natalensis</w:t>
        </w:r>
        <w:proofErr w:type="spellEnd"/>
        <w:r>
          <w:t>).</w:t>
        </w:r>
      </w:ins>
    </w:p>
    <w:p w14:paraId="2821486F" w14:textId="77777777" w:rsidR="00D67F80" w:rsidRDefault="00000000" w:rsidP="00EB4377">
      <w:pPr>
        <w:pStyle w:val="BodyText"/>
        <w:spacing w:line="480" w:lineRule="auto"/>
        <w:ind w:firstLine="720"/>
        <w:rPr>
          <w:ins w:id="276" w:author="David Simons" w:date="2025-06-12T13:00:00Z" w16du:dateUtc="2025-06-12T11:00:00Z"/>
        </w:rPr>
      </w:pPr>
      <w:ins w:id="277" w:author="David Simons" w:date="2025-06-12T13:00:00Z" w16du:dateUtc="2025-06-12T11:00:00Z">
        <w:r>
          <w:t xml:space="preserve">To assess the association between homophily and LASV serostatus, we fitted a Bayesian </w:t>
        </w:r>
        <w:proofErr w:type="spellStart"/>
        <w:r>
          <w:t>generalised</w:t>
        </w:r>
        <w:proofErr w:type="spellEnd"/>
        <w:r>
          <w:t xml:space="preserve"> linear mixed-effects model using the </w:t>
        </w:r>
        <w:r>
          <w:rPr>
            <w:rStyle w:val="VerbatimChar"/>
          </w:rPr>
          <w:t>brms</w:t>
        </w:r>
        <w:r>
          <w:t xml:space="preserve"> package. The outcome variable was LASV serostatus, and fixed effects included the homophily score, the node’s degree and an interaction between homophily and degree. To account for the nested </w:t>
        </w:r>
        <w:r>
          <w:lastRenderedPageBreak/>
          <w:t>structure of the data, random intercepts were included for both the originating network and the simulation replicate. The posterior distribution of model coefficients was used to assess evidence for an association between intra-specific contact clustering and seropositivity.</w:t>
        </w:r>
      </w:ins>
    </w:p>
    <w:p w14:paraId="1FE493AE" w14:textId="77777777" w:rsidR="00D67F80" w:rsidRDefault="00000000" w:rsidP="007C0753">
      <w:pPr>
        <w:pStyle w:val="Heading1"/>
        <w:spacing w:line="480" w:lineRule="auto"/>
      </w:pPr>
      <w:bookmarkStart w:id="278" w:name="results"/>
      <w:bookmarkEnd w:id="155"/>
      <w:bookmarkEnd w:id="271"/>
      <w:r>
        <w:t>Results</w:t>
      </w:r>
    </w:p>
    <w:p w14:paraId="1F024D62" w14:textId="75F41E79" w:rsidR="00D67F80" w:rsidRDefault="00000000" w:rsidP="00EB4377">
      <w:pPr>
        <w:pStyle w:val="FirstParagraph"/>
        <w:spacing w:line="480" w:lineRule="auto"/>
        <w:ind w:firstLine="720"/>
      </w:pPr>
      <w:del w:id="279" w:author="David Simons" w:date="2025-06-12T13:00:00Z" w16du:dateUtc="2025-06-12T11:00:00Z">
        <w:r>
          <w:delText>Overall</w:delText>
        </w:r>
      </w:del>
      <w:ins w:id="280" w:author="David Simons" w:date="2025-06-12T13:00:00Z" w16du:dateUtc="2025-06-12T11:00:00Z">
        <w:r>
          <w:t>A total of</w:t>
        </w:r>
      </w:ins>
      <w:r>
        <w:t xml:space="preserve"> 684 small mammals were </w:t>
      </w:r>
      <w:del w:id="281" w:author="David Simons" w:date="2025-06-12T13:00:00Z" w16du:dateUtc="2025-06-12T11:00:00Z">
        <w:r>
          <w:delText>trapped from</w:delText>
        </w:r>
      </w:del>
      <w:ins w:id="282" w:author="David Simons" w:date="2025-06-12T13:00:00Z" w16du:dateUtc="2025-06-12T11:00:00Z">
        <w:r>
          <w:t>captured over</w:t>
        </w:r>
      </w:ins>
      <w:r>
        <w:t xml:space="preserve"> 43,266 trap-nights</w:t>
      </w:r>
      <w:del w:id="283" w:author="David Simons" w:date="2025-06-12T13:00:00Z" w16du:dateUtc="2025-06-12T11:00:00Z">
        <w:r>
          <w:delText>. Seventeen</w:delText>
        </w:r>
      </w:del>
      <w:ins w:id="284" w:author="David Simons" w:date="2025-06-12T13:00:00Z" w16du:dateUtc="2025-06-12T11:00:00Z">
        <w:r>
          <w:t>, representing 17</w:t>
        </w:r>
      </w:ins>
      <w:r>
        <w:t xml:space="preserve"> species </w:t>
      </w:r>
      <w:del w:id="285" w:author="David Simons" w:date="2025-06-12T13:00:00Z" w16du:dateUtc="2025-06-12T11:00:00Z">
        <w:r>
          <w:delText xml:space="preserve">were identified, </w:delText>
        </w:r>
      </w:del>
      <w:ins w:id="286" w:author="David Simons" w:date="2025-06-12T13:00:00Z" w16du:dateUtc="2025-06-12T11:00:00Z">
        <w:r>
          <w:t>(</w:t>
        </w:r>
      </w:ins>
      <w:r>
        <w:t xml:space="preserve">13 </w:t>
      </w:r>
      <w:del w:id="287" w:author="David Simons" w:date="2025-06-12T13:00:00Z" w16du:dateUtc="2025-06-12T11:00:00Z">
        <w:r>
          <w:delText xml:space="preserve">of which were </w:delText>
        </w:r>
      </w:del>
      <w:r>
        <w:t xml:space="preserve">rodent </w:t>
      </w:r>
      <w:ins w:id="288" w:author="David Simons" w:date="2025-06-12T13:00:00Z" w16du:dateUtc="2025-06-12T11:00:00Z">
        <w:r>
          <w:t xml:space="preserve">and 4 shrew </w:t>
        </w:r>
      </w:ins>
      <w:r>
        <w:t>species</w:t>
      </w:r>
      <w:del w:id="289" w:author="David Simons" w:date="2025-06-12T13:00:00Z" w16du:dateUtc="2025-06-12T11:00:00Z">
        <w:r>
          <w:delText xml:space="preserve"> (76%) along with four species of insectivorous shrews (24%).</w:delText>
        </w:r>
      </w:del>
      <w:ins w:id="290" w:author="David Simons" w:date="2025-06-12T13:00:00Z" w16du:dateUtc="2025-06-12T11:00:00Z">
        <w:r>
          <w:t>).</w:t>
        </w:r>
      </w:ins>
      <w:r>
        <w:t xml:space="preserve"> </w:t>
      </w:r>
      <w:r>
        <w:rPr>
          <w:i/>
          <w:iCs/>
        </w:rPr>
        <w:t xml:space="preserve">M. </w:t>
      </w:r>
      <w:proofErr w:type="spellStart"/>
      <w:r>
        <w:rPr>
          <w:i/>
          <w:iCs/>
        </w:rPr>
        <w:t>natalensis</w:t>
      </w:r>
      <w:proofErr w:type="spellEnd"/>
      <w:r>
        <w:t xml:space="preserve"> was the </w:t>
      </w:r>
      <w:proofErr w:type="gramStart"/>
      <w:r>
        <w:t>most commonly detected</w:t>
      </w:r>
      <w:proofErr w:type="gramEnd"/>
      <w:r>
        <w:t xml:space="preserve"> species (N = 113, 16.5%), followed by </w:t>
      </w:r>
      <w:proofErr w:type="spellStart"/>
      <w:r>
        <w:rPr>
          <w:i/>
          <w:iCs/>
        </w:rPr>
        <w:t>Crocidura</w:t>
      </w:r>
      <w:proofErr w:type="spellEnd"/>
      <w:r>
        <w:rPr>
          <w:i/>
          <w:iCs/>
        </w:rPr>
        <w:t xml:space="preserve"> </w:t>
      </w:r>
      <w:proofErr w:type="spellStart"/>
      <w:r>
        <w:rPr>
          <w:i/>
          <w:iCs/>
        </w:rPr>
        <w:t>olivieri</w:t>
      </w:r>
      <w:proofErr w:type="spellEnd"/>
      <w:r>
        <w:t xml:space="preserve"> (N = 105, 15.3%) and </w:t>
      </w:r>
      <w:proofErr w:type="spellStart"/>
      <w:r>
        <w:rPr>
          <w:i/>
          <w:iCs/>
        </w:rPr>
        <w:t>Praomys</w:t>
      </w:r>
      <w:proofErr w:type="spellEnd"/>
      <w:r>
        <w:rPr>
          <w:i/>
          <w:iCs/>
        </w:rPr>
        <w:t xml:space="preserve"> rostratus</w:t>
      </w:r>
      <w:r>
        <w:t xml:space="preserve"> (N = 102, 15%) (Table 1).</w:t>
      </w:r>
      <w:ins w:id="291" w:author="David Simons" w:date="2025-06-12T13:00:00Z" w16du:dateUtc="2025-06-12T11:00:00Z">
        <w:r>
          <w:t xml:space="preserve"> Rarefied species richness, </w:t>
        </w:r>
        <w:proofErr w:type="spellStart"/>
        <w:r>
          <w:t>standardised</w:t>
        </w:r>
        <w:proofErr w:type="spellEnd"/>
        <w:r>
          <w:t xml:space="preserve"> to 10 individuals using individual-based rarefaction (IBR), was highest in agricultural habitats (</w:t>
        </w:r>
        <w:r>
          <w:rPr>
            <w:i/>
            <w:iCs/>
          </w:rPr>
          <w:t>S</w:t>
        </w:r>
        <w:r>
          <w:t xml:space="preserve"> = 5.86), intermediate in forest (</w:t>
        </w:r>
        <w:r>
          <w:rPr>
            <w:i/>
            <w:iCs/>
          </w:rPr>
          <w:t>S</w:t>
        </w:r>
        <w:r>
          <w:t xml:space="preserve"> = 5.13), and lowest in village settings (</w:t>
        </w:r>
        <w:r>
          <w:rPr>
            <w:i/>
            <w:iCs/>
          </w:rPr>
          <w:t>S</w:t>
        </w:r>
        <w:r>
          <w:t xml:space="preserve"> = 4.36).</w:t>
        </w:r>
      </w:ins>
    </w:p>
    <w:p w14:paraId="365F73E8" w14:textId="77777777" w:rsidR="00D67F80" w:rsidRDefault="00000000" w:rsidP="00EB4377">
      <w:pPr>
        <w:pStyle w:val="BodyText"/>
        <w:spacing w:line="480" w:lineRule="auto"/>
        <w:ind w:firstLine="720"/>
        <w:rPr>
          <w:ins w:id="292" w:author="David Simons" w:date="2025-06-12T13:00:00Z" w16du:dateUtc="2025-06-12T11:00:00Z"/>
        </w:rPr>
      </w:pPr>
      <w:ins w:id="293" w:author="David Simons" w:date="2025-06-12T13:00:00Z" w16du:dateUtc="2025-06-12T11:00:00Z">
        <w:r>
          <w:t>Observed richness showed a similar pattern, ranging from 6 species in forest, to 9 in villages, and 12 in agricultural sites. In village habitats, rarefied richness values were consistently lower than expected under null models of species abundance distributions, suggesting reduced evenness and potential dominance effects of synanthropic small mammal species in these settings.</w:t>
        </w:r>
      </w:ins>
    </w:p>
    <w:p w14:paraId="06EE53D1" w14:textId="3141F32E" w:rsidR="00D67F80" w:rsidRDefault="00000000" w:rsidP="007C0753">
      <w:pPr>
        <w:pStyle w:val="Heading2"/>
        <w:spacing w:line="480" w:lineRule="auto"/>
      </w:pPr>
      <w:bookmarkStart w:id="294" w:name="X53eee6f36d66dbce458855a4430ab70d856fc18"/>
      <w:bookmarkStart w:id="295" w:name="X076dbfc234b694ce707c3a0c384e838f8f95c6f"/>
      <w:r>
        <w:lastRenderedPageBreak/>
        <w:t xml:space="preserve">Prevalence of </w:t>
      </w:r>
      <w:del w:id="296" w:author="David Simons" w:date="2025-06-12T13:00:00Z" w16du:dateUtc="2025-06-12T11:00:00Z">
        <w:r>
          <w:rPr>
            <w:i/>
            <w:iCs/>
          </w:rPr>
          <w:delText>Lassa mammarenavirus</w:delText>
        </w:r>
      </w:del>
      <w:ins w:id="297" w:author="David Simons" w:date="2025-06-12T13:00:00Z" w16du:dateUtc="2025-06-12T11:00:00Z">
        <w:r>
          <w:t>LASV</w:t>
        </w:r>
      </w:ins>
      <w:r>
        <w:t xml:space="preserve"> antibodies within small-mammal communities</w:t>
      </w:r>
    </w:p>
    <w:p w14:paraId="001225D0" w14:textId="5B711D84" w:rsidR="00D67F80" w:rsidRDefault="00000000" w:rsidP="00EB4377">
      <w:pPr>
        <w:pStyle w:val="FirstParagraph"/>
        <w:spacing w:line="480" w:lineRule="auto"/>
        <w:ind w:firstLine="720"/>
      </w:pPr>
      <w:r>
        <w:t xml:space="preserve">Antibodies to LASV were identified in 39 rodents and shrews (39/684, 5.7%) from 9 species, including </w:t>
      </w:r>
      <w:r>
        <w:rPr>
          <w:i/>
          <w:iCs/>
        </w:rPr>
        <w:t xml:space="preserve">M. </w:t>
      </w:r>
      <w:proofErr w:type="spellStart"/>
      <w:r>
        <w:rPr>
          <w:i/>
          <w:iCs/>
        </w:rPr>
        <w:t>natalensis</w:t>
      </w:r>
      <w:proofErr w:type="spellEnd"/>
      <w:r>
        <w:t xml:space="preserve"> (11/39, 28%), </w:t>
      </w:r>
      <w:del w:id="298" w:author="David Simons" w:date="2025-06-12T13:00:00Z" w16du:dateUtc="2025-06-12T11:00:00Z">
        <w:r>
          <w:delText xml:space="preserve">5 </w:delText>
        </w:r>
      </w:del>
      <w:r>
        <w:rPr>
          <w:i/>
          <w:iCs/>
        </w:rPr>
        <w:t xml:space="preserve">C. </w:t>
      </w:r>
      <w:proofErr w:type="spellStart"/>
      <w:r>
        <w:rPr>
          <w:i/>
          <w:iCs/>
        </w:rPr>
        <w:t>olivieri</w:t>
      </w:r>
      <w:proofErr w:type="spellEnd"/>
      <w:r>
        <w:t xml:space="preserve"> (8/39, 21%), </w:t>
      </w:r>
      <w:del w:id="299" w:author="David Simons" w:date="2025-06-12T13:00:00Z" w16du:dateUtc="2025-06-12T11:00:00Z">
        <w:r>
          <w:delText xml:space="preserve">8 </w:delText>
        </w:r>
      </w:del>
      <w:proofErr w:type="spellStart"/>
      <w:r>
        <w:rPr>
          <w:i/>
          <w:iCs/>
        </w:rPr>
        <w:t>Lophuromys</w:t>
      </w:r>
      <w:proofErr w:type="spellEnd"/>
      <w:r>
        <w:rPr>
          <w:i/>
          <w:iCs/>
        </w:rPr>
        <w:t xml:space="preserve"> </w:t>
      </w:r>
      <w:proofErr w:type="spellStart"/>
      <w:r>
        <w:rPr>
          <w:i/>
          <w:iCs/>
        </w:rPr>
        <w:t>sikapusi</w:t>
      </w:r>
      <w:proofErr w:type="spellEnd"/>
      <w:r>
        <w:t xml:space="preserve"> (8/39, 21%) and</w:t>
      </w:r>
      <w:del w:id="300" w:author="David Simons" w:date="2025-06-12T13:00:00Z" w16du:dateUtc="2025-06-12T11:00:00Z">
        <w:r>
          <w:delText xml:space="preserve"> 4</w:delText>
        </w:r>
      </w:del>
      <w:r>
        <w:t xml:space="preserve"> </w:t>
      </w:r>
      <w:r>
        <w:rPr>
          <w:i/>
          <w:iCs/>
        </w:rPr>
        <w:t xml:space="preserve">Rattus </w:t>
      </w:r>
      <w:proofErr w:type="spellStart"/>
      <w:r>
        <w:rPr>
          <w:i/>
          <w:iCs/>
        </w:rPr>
        <w:t>rattus</w:t>
      </w:r>
      <w:proofErr w:type="spellEnd"/>
      <w:r>
        <w:t xml:space="preserve"> (4/39, 10%) (Table 1).</w:t>
      </w:r>
    </w:p>
    <w:p w14:paraId="53414878" w14:textId="1D86380F" w:rsidR="00D67F80" w:rsidRDefault="00000000" w:rsidP="00EB4377">
      <w:pPr>
        <w:pStyle w:val="BodyText"/>
        <w:spacing w:line="480" w:lineRule="auto"/>
        <w:ind w:firstLine="720"/>
      </w:pPr>
      <w:r>
        <w:t xml:space="preserve">Compared to the primary </w:t>
      </w:r>
      <w:del w:id="301" w:author="David Simons" w:date="2025-06-12T13:00:00Z" w16du:dateUtc="2025-06-12T11:00:00Z">
        <w:r>
          <w:delText>rodent host</w:delText>
        </w:r>
      </w:del>
      <w:ins w:id="302" w:author="David Simons" w:date="2025-06-12T13:00:00Z" w16du:dateUtc="2025-06-12T11:00:00Z">
        <w:r>
          <w:t>reservoir</w:t>
        </w:r>
      </w:ins>
      <w:r>
        <w:t xml:space="preserve"> of LASV (</w:t>
      </w:r>
      <w:r>
        <w:rPr>
          <w:i/>
          <w:iCs/>
        </w:rPr>
        <w:t xml:space="preserve">M. </w:t>
      </w:r>
      <w:proofErr w:type="spellStart"/>
      <w:r>
        <w:rPr>
          <w:i/>
          <w:iCs/>
        </w:rPr>
        <w:t>natalensis</w:t>
      </w:r>
      <w:proofErr w:type="spellEnd"/>
      <w:r>
        <w:t xml:space="preserve">), the likelihood of LASV seropositivity was higher in </w:t>
      </w:r>
      <w:r>
        <w:rPr>
          <w:i/>
          <w:iCs/>
        </w:rPr>
        <w:t xml:space="preserve">L. </w:t>
      </w:r>
      <w:proofErr w:type="spellStart"/>
      <w:r>
        <w:rPr>
          <w:i/>
          <w:iCs/>
        </w:rPr>
        <w:t>sikapusi</w:t>
      </w:r>
      <w:proofErr w:type="spellEnd"/>
      <w:r>
        <w:t xml:space="preserve"> (OR = 2.09, 95% Credible Interval (</w:t>
      </w:r>
      <w:proofErr w:type="spellStart"/>
      <w:r>
        <w:t>CrI</w:t>
      </w:r>
      <w:proofErr w:type="spellEnd"/>
      <w:r>
        <w:t xml:space="preserve">) = 0.86-4.78) but with wide credible intervals suggesting uncertainty in this result (Figure 2). There was weaker evidence for increased seropositivity in the sole positive shrew species </w:t>
      </w:r>
      <w:r>
        <w:rPr>
          <w:i/>
          <w:iCs/>
        </w:rPr>
        <w:t xml:space="preserve">C. </w:t>
      </w:r>
      <w:proofErr w:type="spellStart"/>
      <w:r>
        <w:rPr>
          <w:i/>
          <w:iCs/>
        </w:rPr>
        <w:t>olivieri</w:t>
      </w:r>
      <w:proofErr w:type="spellEnd"/>
      <w:r>
        <w:t xml:space="preserve"> (OR = 1.15, 95% </w:t>
      </w:r>
      <w:proofErr w:type="spellStart"/>
      <w:r>
        <w:t>CrI</w:t>
      </w:r>
      <w:proofErr w:type="spellEnd"/>
      <w:r>
        <w:t xml:space="preserve"> = 0.47-2.66). In contrast </w:t>
      </w:r>
      <w:r>
        <w:rPr>
          <w:i/>
          <w:iCs/>
        </w:rPr>
        <w:t>M. musculus</w:t>
      </w:r>
      <w:r>
        <w:t xml:space="preserve"> (OR = -0.31, 95% </w:t>
      </w:r>
      <w:proofErr w:type="spellStart"/>
      <w:r>
        <w:t>CrI</w:t>
      </w:r>
      <w:proofErr w:type="spellEnd"/>
      <w:r>
        <w:t xml:space="preserve"> = 0.22-0.057) and </w:t>
      </w:r>
      <w:r>
        <w:rPr>
          <w:i/>
          <w:iCs/>
        </w:rPr>
        <w:t>P. rostratus</w:t>
      </w:r>
      <w:r>
        <w:t xml:space="preserve"> (OR = 0.39, 95% </w:t>
      </w:r>
      <w:proofErr w:type="spellStart"/>
      <w:r>
        <w:t>CrI</w:t>
      </w:r>
      <w:proofErr w:type="spellEnd"/>
      <w:r>
        <w:t xml:space="preserve"> = 0.13-1.11) were less likely to be positive for antibodies against LASV than </w:t>
      </w:r>
      <w:r>
        <w:rPr>
          <w:i/>
          <w:iCs/>
        </w:rPr>
        <w:t xml:space="preserve">M. </w:t>
      </w:r>
      <w:proofErr w:type="spellStart"/>
      <w:r>
        <w:rPr>
          <w:i/>
          <w:iCs/>
        </w:rPr>
        <w:t>natalensis</w:t>
      </w:r>
      <w:proofErr w:type="spellEnd"/>
      <w:r>
        <w:t>. Wide posterior distributions in this analysis reflect the overall low antibody prevalence, relatively small sample sizes, and uninformative priors used in the model.</w:t>
      </w:r>
    </w:p>
    <w:p w14:paraId="0A860E5F" w14:textId="77777777" w:rsidR="00D67F80" w:rsidRDefault="00000000" w:rsidP="00EB4377">
      <w:pPr>
        <w:pStyle w:val="BodyText"/>
        <w:spacing w:line="480" w:lineRule="auto"/>
        <w:ind w:firstLine="720"/>
      </w:pPr>
      <w:r>
        <w:t xml:space="preserve">Table 1 provides the number of individuals tested and seroprevalence of LASV antibodies by species, while Figure 2 illustrates the odds ratios of </w:t>
      </w:r>
      <w:proofErr w:type="spellStart"/>
      <w:r>
        <w:t>seropositivty</w:t>
      </w:r>
      <w:proofErr w:type="spellEnd"/>
      <w:r>
        <w:t xml:space="preserve"> for species with sufficient sample sizes compared to </w:t>
      </w:r>
      <w:r>
        <w:rPr>
          <w:i/>
          <w:iCs/>
        </w:rPr>
        <w:t xml:space="preserve">M. </w:t>
      </w:r>
      <w:proofErr w:type="spellStart"/>
      <w:r>
        <w:rPr>
          <w:i/>
          <w:iCs/>
        </w:rPr>
        <w:t>natalensis</w:t>
      </w:r>
      <w:proofErr w:type="spellEnd"/>
      <w:r>
        <w:t>.</w:t>
      </w:r>
    </w:p>
    <w:p w14:paraId="41214887" w14:textId="77777777" w:rsidR="003E3170" w:rsidRDefault="003E3170">
      <w:pPr>
        <w:rPr>
          <w:del w:id="303" w:author="David Simons" w:date="2025-06-12T13:00:00Z" w16du:dateUtc="2025-06-12T11:00:00Z"/>
          <w:i/>
        </w:rPr>
      </w:pPr>
      <w:del w:id="304" w:author="David Simons" w:date="2025-06-12T13:00:00Z" w16du:dateUtc="2025-06-12T11:00:00Z">
        <w:r>
          <w:br w:type="page"/>
        </w:r>
      </w:del>
    </w:p>
    <w:p w14:paraId="53E20D68" w14:textId="34E83BE9" w:rsidR="00D67F80" w:rsidRDefault="00000000">
      <w:pPr>
        <w:pStyle w:val="TableCaption"/>
        <w:spacing w:line="480" w:lineRule="auto"/>
        <w:ind w:firstLine="720"/>
        <w:jc w:val="center"/>
        <w:pPrChange w:id="305" w:author="David Simons" w:date="2025-06-12T13:00:00Z" w16du:dateUtc="2025-06-12T11:00:00Z">
          <w:pPr>
            <w:pStyle w:val="TableCaption"/>
            <w:spacing w:line="480" w:lineRule="auto"/>
            <w:jc w:val="center"/>
          </w:pPr>
        </w:pPrChange>
      </w:pPr>
      <w:r>
        <w:t xml:space="preserve">Table 1: The number of individuals detected and antibodies to </w:t>
      </w:r>
      <w:del w:id="306" w:author="David Simons" w:date="2025-06-12T13:00:00Z" w16du:dateUtc="2025-06-12T11:00:00Z">
        <w:r>
          <w:delText>Lassa mammarenavirus</w:delText>
        </w:r>
      </w:del>
      <w:ins w:id="307" w:author="David Simons" w:date="2025-06-12T13:00:00Z" w16du:dateUtc="2025-06-12T11:00:00Z">
        <w:r>
          <w:t>LASV</w:t>
        </w:r>
      </w:ins>
      <w:r>
        <w:t xml:space="preserve"> among those individuals.</w:t>
      </w:r>
    </w:p>
    <w:tbl>
      <w:tblPr>
        <w:tblStyle w:val="Table"/>
        <w:tblW w:w="5000" w:type="pct"/>
        <w:jc w:val="center"/>
        <w:tblLook w:val="0420" w:firstRow="1" w:lastRow="0" w:firstColumn="0" w:lastColumn="0" w:noHBand="0" w:noVBand="1"/>
      </w:tblPr>
      <w:tblGrid>
        <w:gridCol w:w="1663"/>
        <w:gridCol w:w="1181"/>
        <w:gridCol w:w="1068"/>
        <w:gridCol w:w="1911"/>
        <w:gridCol w:w="2373"/>
        <w:gridCol w:w="1164"/>
        <w:tblGridChange w:id="308">
          <w:tblGrid>
            <w:gridCol w:w="1663"/>
            <w:gridCol w:w="121"/>
            <w:gridCol w:w="1060"/>
            <w:gridCol w:w="125"/>
            <w:gridCol w:w="943"/>
            <w:gridCol w:w="281"/>
            <w:gridCol w:w="1630"/>
            <w:gridCol w:w="165"/>
            <w:gridCol w:w="2208"/>
            <w:gridCol w:w="33"/>
            <w:gridCol w:w="1131"/>
          </w:tblGrid>
        </w:tblGridChange>
      </w:tblGrid>
      <w:tr w:rsidR="00142283" w:rsidRPr="007C0753" w14:paraId="05E39D8D" w14:textId="77777777" w:rsidTr="007C0753">
        <w:trPr>
          <w:cnfStyle w:val="100000000000" w:firstRow="1" w:lastRow="0" w:firstColumn="0" w:lastColumn="0" w:oddVBand="0" w:evenVBand="0" w:oddHBand="0" w:evenHBand="0" w:firstRowFirstColumn="0" w:firstRowLastColumn="0" w:lastRowFirstColumn="0" w:lastRowLastColumn="0"/>
          <w:tblHeader/>
          <w:jc w:val="center"/>
        </w:trPr>
        <w:tc>
          <w:tcPr>
            <w:tcW w:w="910"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291FC8"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right="100"/>
              <w:rPr>
                <w:sz w:val="18"/>
                <w:szCs w:val="18"/>
              </w:rPr>
              <w:pPrChange w:id="309"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Species</w:t>
            </w:r>
          </w:p>
        </w:tc>
        <w:tc>
          <w:tcPr>
            <w:tcW w:w="524"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B4FCB2"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10"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Order</w:t>
            </w:r>
          </w:p>
        </w:tc>
        <w:tc>
          <w:tcPr>
            <w:tcW w:w="592"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4F059E"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Change w:id="311"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jc w:val="right"/>
                </w:pPr>
              </w:pPrChange>
            </w:pPr>
            <w:r w:rsidRPr="007C0753">
              <w:rPr>
                <w:rFonts w:ascii="Arial" w:eastAsia="Arial" w:hAnsi="Arial" w:cs="Arial"/>
                <w:color w:val="000000"/>
                <w:sz w:val="18"/>
                <w:szCs w:val="18"/>
              </w:rPr>
              <w:t>Individuals (N)</w:t>
            </w:r>
          </w:p>
        </w:tc>
        <w:tc>
          <w:tcPr>
            <w:tcW w:w="1042"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9746C8"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12"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LASV Antibody detected (%)</w:t>
            </w:r>
          </w:p>
        </w:tc>
        <w:tc>
          <w:tcPr>
            <w:tcW w:w="1289"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832BF7"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13"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Percentage of all positive individuals</w:t>
            </w:r>
          </w:p>
        </w:tc>
        <w:tc>
          <w:tcPr>
            <w:tcW w:w="644"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3A7D3E"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14"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 xml:space="preserve">OR (95% </w:t>
            </w:r>
            <w:proofErr w:type="spellStart"/>
            <w:r w:rsidRPr="007C0753">
              <w:rPr>
                <w:rFonts w:ascii="Arial" w:eastAsia="Arial" w:hAnsi="Arial" w:cs="Arial"/>
                <w:color w:val="000000"/>
                <w:sz w:val="18"/>
                <w:szCs w:val="18"/>
              </w:rPr>
              <w:t>CrI</w:t>
            </w:r>
            <w:proofErr w:type="spellEnd"/>
            <w:r w:rsidRPr="007C0753">
              <w:rPr>
                <w:rFonts w:ascii="Arial" w:eastAsia="Arial" w:hAnsi="Arial" w:cs="Arial"/>
                <w:color w:val="000000"/>
                <w:sz w:val="18"/>
                <w:szCs w:val="18"/>
              </w:rPr>
              <w:t>)</w:t>
            </w:r>
          </w:p>
        </w:tc>
      </w:tr>
      <w:tr w:rsidR="00142283" w:rsidRPr="007C0753" w14:paraId="76F4606C" w14:textId="77777777" w:rsidTr="007C0753">
        <w:trPr>
          <w:jc w:val="center"/>
        </w:trPr>
        <w:tc>
          <w:tcPr>
            <w:tcW w:w="910"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FDE87"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15"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roofErr w:type="spellStart"/>
            <w:r w:rsidRPr="007C0753">
              <w:rPr>
                <w:rFonts w:ascii="Arial" w:eastAsia="Arial" w:hAnsi="Arial" w:cs="Arial"/>
                <w:i/>
                <w:color w:val="000000"/>
                <w:sz w:val="18"/>
                <w:szCs w:val="18"/>
              </w:rPr>
              <w:t>Mastomys</w:t>
            </w:r>
            <w:proofErr w:type="spellEnd"/>
            <w:r w:rsidRPr="007C0753">
              <w:rPr>
                <w:rFonts w:ascii="Arial" w:eastAsia="Arial" w:hAnsi="Arial" w:cs="Arial"/>
                <w:i/>
                <w:color w:val="000000"/>
                <w:sz w:val="18"/>
                <w:szCs w:val="18"/>
              </w:rPr>
              <w:t xml:space="preserve"> </w:t>
            </w:r>
            <w:proofErr w:type="spellStart"/>
            <w:r w:rsidRPr="007C0753">
              <w:rPr>
                <w:rFonts w:ascii="Arial" w:eastAsia="Arial" w:hAnsi="Arial" w:cs="Arial"/>
                <w:i/>
                <w:color w:val="000000"/>
                <w:sz w:val="18"/>
                <w:szCs w:val="18"/>
              </w:rPr>
              <w:t>natalensis</w:t>
            </w:r>
            <w:proofErr w:type="spellEnd"/>
          </w:p>
        </w:tc>
        <w:tc>
          <w:tcPr>
            <w:tcW w:w="524"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88C47"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16"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Rodentia</w:t>
            </w:r>
          </w:p>
        </w:tc>
        <w:tc>
          <w:tcPr>
            <w:tcW w:w="592"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A5236"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Change w:id="317"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jc w:val="right"/>
                </w:pPr>
              </w:pPrChange>
            </w:pPr>
            <w:r w:rsidRPr="007C0753">
              <w:rPr>
                <w:rFonts w:ascii="Arial" w:eastAsia="Arial" w:hAnsi="Arial" w:cs="Arial"/>
                <w:color w:val="000000"/>
                <w:sz w:val="18"/>
                <w:szCs w:val="18"/>
              </w:rPr>
              <w:t>113</w:t>
            </w:r>
          </w:p>
        </w:tc>
        <w:tc>
          <w:tcPr>
            <w:tcW w:w="1042"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0DA54"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18"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11 (9.7%)</w:t>
            </w:r>
          </w:p>
        </w:tc>
        <w:tc>
          <w:tcPr>
            <w:tcW w:w="1289"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493E5"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19"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28.2%</w:t>
            </w:r>
          </w:p>
        </w:tc>
        <w:tc>
          <w:tcPr>
            <w:tcW w:w="644"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A87B2"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20"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ref</w:t>
            </w:r>
          </w:p>
        </w:tc>
      </w:tr>
      <w:tr w:rsidR="00142283" w:rsidRPr="007C0753" w14:paraId="39B1BE43" w14:textId="77777777" w:rsidTr="007C0753">
        <w:tblPrEx>
          <w:tblW w:w="5000" w:type="pct"/>
          <w:jc w:val="center"/>
          <w:tblLook w:val="0420" w:firstRow="1" w:lastRow="0" w:firstColumn="0" w:lastColumn="0" w:noHBand="0" w:noVBand="1"/>
          <w:tblPrExChange w:id="321" w:author="David Simons" w:date="2025-06-12T13:00:00Z" w16du:dateUtc="2025-06-12T11:00:00Z">
            <w:tblPrEx>
              <w:tblW w:w="0" w:type="auto"/>
              <w:jc w:val="center"/>
              <w:tblLook w:val="0420" w:firstRow="1" w:lastRow="0" w:firstColumn="0" w:lastColumn="0" w:noHBand="0" w:noVBand="1"/>
            </w:tblPrEx>
          </w:tblPrExChange>
        </w:tblPrEx>
        <w:trPr>
          <w:jc w:val="center"/>
          <w:trPrChange w:id="322" w:author="David Simons" w:date="2025-06-12T13:00:00Z" w16du:dateUtc="2025-06-12T11:00:00Z">
            <w:trPr>
              <w:jc w:val="center"/>
            </w:trPr>
          </w:trPrChange>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23"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824083F"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24"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roofErr w:type="spellStart"/>
            <w:r w:rsidRPr="007C0753">
              <w:rPr>
                <w:rFonts w:ascii="Arial" w:eastAsia="Arial" w:hAnsi="Arial" w:cs="Arial"/>
                <w:i/>
                <w:color w:val="000000"/>
                <w:sz w:val="18"/>
                <w:szCs w:val="18"/>
              </w:rPr>
              <w:lastRenderedPageBreak/>
              <w:t>Crocidura</w:t>
            </w:r>
            <w:proofErr w:type="spellEnd"/>
            <w:r w:rsidRPr="007C0753">
              <w:rPr>
                <w:rFonts w:ascii="Arial" w:eastAsia="Arial" w:hAnsi="Arial" w:cs="Arial"/>
                <w:i/>
                <w:color w:val="000000"/>
                <w:sz w:val="18"/>
                <w:szCs w:val="18"/>
              </w:rPr>
              <w:t xml:space="preserve"> </w:t>
            </w:r>
            <w:proofErr w:type="spellStart"/>
            <w:r w:rsidRPr="007C0753">
              <w:rPr>
                <w:rFonts w:ascii="Arial" w:eastAsia="Arial" w:hAnsi="Arial" w:cs="Arial"/>
                <w:i/>
                <w:color w:val="000000"/>
                <w:sz w:val="18"/>
                <w:szCs w:val="18"/>
              </w:rPr>
              <w:t>olivieri</w:t>
            </w:r>
            <w:proofErr w:type="spellEnd"/>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25"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95D19DA"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26"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roofErr w:type="spellStart"/>
            <w:r w:rsidRPr="007C0753">
              <w:rPr>
                <w:rFonts w:ascii="Arial" w:eastAsia="Arial" w:hAnsi="Arial" w:cs="Arial"/>
                <w:color w:val="000000"/>
                <w:sz w:val="18"/>
                <w:szCs w:val="18"/>
              </w:rPr>
              <w:t>Eulipotyphla</w:t>
            </w:r>
            <w:proofErr w:type="spellEnd"/>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27"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B5862E"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Change w:id="328"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jc w:val="right"/>
                </w:pPr>
              </w:pPrChange>
            </w:pPr>
            <w:r w:rsidRPr="007C0753">
              <w:rPr>
                <w:rFonts w:ascii="Arial" w:eastAsia="Arial" w:hAnsi="Arial" w:cs="Arial"/>
                <w:color w:val="000000"/>
                <w:sz w:val="18"/>
                <w:szCs w:val="18"/>
              </w:rPr>
              <w:t>105</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29"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5E95F37"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30"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8 (7.6%)</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31"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4F685EB"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32"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20.5%</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33" w:author="David Simons" w:date="2025-06-12T13:00:00Z" w16du:dateUtc="2025-06-12T11:00: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07C400C"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34"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1.15 (0.47-2.66)</w:t>
            </w:r>
          </w:p>
        </w:tc>
      </w:tr>
      <w:tr w:rsidR="00142283" w:rsidRPr="007C0753" w14:paraId="442D98C8" w14:textId="77777777" w:rsidTr="007C0753">
        <w:tblPrEx>
          <w:tblW w:w="5000" w:type="pct"/>
          <w:jc w:val="center"/>
          <w:tblLook w:val="0420" w:firstRow="1" w:lastRow="0" w:firstColumn="0" w:lastColumn="0" w:noHBand="0" w:noVBand="1"/>
          <w:tblPrExChange w:id="335" w:author="David Simons" w:date="2025-06-12T13:00:00Z" w16du:dateUtc="2025-06-12T11:00:00Z">
            <w:tblPrEx>
              <w:tblW w:w="0" w:type="auto"/>
              <w:jc w:val="center"/>
              <w:tblLook w:val="0420" w:firstRow="1" w:lastRow="0" w:firstColumn="0" w:lastColumn="0" w:noHBand="0" w:noVBand="1"/>
            </w:tblPrEx>
          </w:tblPrExChange>
        </w:tblPrEx>
        <w:trPr>
          <w:jc w:val="center"/>
          <w:trPrChange w:id="336" w:author="David Simons" w:date="2025-06-12T13:00:00Z" w16du:dateUtc="2025-06-12T11:00:00Z">
            <w:trPr>
              <w:jc w:val="center"/>
            </w:trPr>
          </w:trPrChange>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37"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2DCE921"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38"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roofErr w:type="spellStart"/>
            <w:r w:rsidRPr="007C0753">
              <w:rPr>
                <w:rFonts w:ascii="Arial" w:eastAsia="Arial" w:hAnsi="Arial" w:cs="Arial"/>
                <w:i/>
                <w:color w:val="000000"/>
                <w:sz w:val="18"/>
                <w:szCs w:val="18"/>
              </w:rPr>
              <w:t>Praomys</w:t>
            </w:r>
            <w:proofErr w:type="spellEnd"/>
            <w:r w:rsidRPr="007C0753">
              <w:rPr>
                <w:rFonts w:ascii="Arial" w:eastAsia="Arial" w:hAnsi="Arial" w:cs="Arial"/>
                <w:i/>
                <w:color w:val="000000"/>
                <w:sz w:val="18"/>
                <w:szCs w:val="18"/>
              </w:rPr>
              <w:t xml:space="preserve"> rostratus</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39"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E885A9"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40"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41"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5C62D0"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Change w:id="342"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jc w:val="right"/>
                </w:pPr>
              </w:pPrChange>
            </w:pPr>
            <w:r w:rsidRPr="007C0753">
              <w:rPr>
                <w:rFonts w:ascii="Arial" w:eastAsia="Arial" w:hAnsi="Arial" w:cs="Arial"/>
                <w:color w:val="000000"/>
                <w:sz w:val="18"/>
                <w:szCs w:val="18"/>
              </w:rPr>
              <w:t>102</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43"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4784CE"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44"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2 (2%)</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45"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FBE91FF"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46"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5.1%</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47" w:author="David Simons" w:date="2025-06-12T13:00:00Z" w16du:dateUtc="2025-06-12T11:00: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CF3E88F"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48"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0.39 (0.13-1.11)</w:t>
            </w:r>
          </w:p>
        </w:tc>
      </w:tr>
      <w:tr w:rsidR="00142283" w:rsidRPr="007C0753" w14:paraId="6F655DBF" w14:textId="77777777" w:rsidTr="007C0753">
        <w:tblPrEx>
          <w:tblW w:w="5000" w:type="pct"/>
          <w:jc w:val="center"/>
          <w:tblLook w:val="0420" w:firstRow="1" w:lastRow="0" w:firstColumn="0" w:lastColumn="0" w:noHBand="0" w:noVBand="1"/>
          <w:tblPrExChange w:id="349" w:author="David Simons" w:date="2025-06-12T13:00:00Z" w16du:dateUtc="2025-06-12T11:00:00Z">
            <w:tblPrEx>
              <w:tblW w:w="0" w:type="auto"/>
              <w:jc w:val="center"/>
              <w:tblLook w:val="0420" w:firstRow="1" w:lastRow="0" w:firstColumn="0" w:lastColumn="0" w:noHBand="0" w:noVBand="1"/>
            </w:tblPrEx>
          </w:tblPrExChange>
        </w:tblPrEx>
        <w:trPr>
          <w:jc w:val="center"/>
          <w:trPrChange w:id="350" w:author="David Simons" w:date="2025-06-12T13:00:00Z" w16du:dateUtc="2025-06-12T11:00:00Z">
            <w:trPr>
              <w:jc w:val="center"/>
            </w:trPr>
          </w:trPrChange>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51"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44AFA8A"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52"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i/>
                <w:color w:val="000000"/>
                <w:sz w:val="18"/>
                <w:szCs w:val="18"/>
              </w:rPr>
              <w:t>Mus musculus</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53"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B7A375A"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54"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55"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AAA72E1"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Change w:id="356"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jc w:val="right"/>
                </w:pPr>
              </w:pPrChange>
            </w:pPr>
            <w:r w:rsidRPr="007C0753">
              <w:rPr>
                <w:rFonts w:ascii="Arial" w:eastAsia="Arial" w:hAnsi="Arial" w:cs="Arial"/>
                <w:color w:val="000000"/>
                <w:sz w:val="18"/>
                <w:szCs w:val="18"/>
              </w:rPr>
              <w:t>90</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57"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805ECE5"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58"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0 (0%)</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59"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65DC7C9"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60"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0%</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61" w:author="David Simons" w:date="2025-06-12T13:00:00Z" w16du:dateUtc="2025-06-12T11:00: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C64582"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62"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0.22 (0.06-0.73)</w:t>
            </w:r>
          </w:p>
        </w:tc>
      </w:tr>
      <w:tr w:rsidR="00142283" w:rsidRPr="007C0753" w14:paraId="45DB143E" w14:textId="77777777" w:rsidTr="007C0753">
        <w:tblPrEx>
          <w:tblW w:w="5000" w:type="pct"/>
          <w:jc w:val="center"/>
          <w:tblLook w:val="0420" w:firstRow="1" w:lastRow="0" w:firstColumn="0" w:lastColumn="0" w:noHBand="0" w:noVBand="1"/>
          <w:tblPrExChange w:id="363" w:author="David Simons" w:date="2025-06-12T13:00:00Z" w16du:dateUtc="2025-06-12T11:00:00Z">
            <w:tblPrEx>
              <w:tblW w:w="0" w:type="auto"/>
              <w:jc w:val="center"/>
              <w:tblLook w:val="0420" w:firstRow="1" w:lastRow="0" w:firstColumn="0" w:lastColumn="0" w:noHBand="0" w:noVBand="1"/>
            </w:tblPrEx>
          </w:tblPrExChange>
        </w:tblPrEx>
        <w:trPr>
          <w:jc w:val="center"/>
          <w:trPrChange w:id="364" w:author="David Simons" w:date="2025-06-12T13:00:00Z" w16du:dateUtc="2025-06-12T11:00:00Z">
            <w:trPr>
              <w:jc w:val="center"/>
            </w:trPr>
          </w:trPrChange>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65"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ECA5A35"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66"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i/>
                <w:color w:val="000000"/>
                <w:sz w:val="18"/>
                <w:szCs w:val="18"/>
              </w:rPr>
              <w:t xml:space="preserve">Rattus </w:t>
            </w:r>
            <w:proofErr w:type="spellStart"/>
            <w:r w:rsidRPr="007C0753">
              <w:rPr>
                <w:rFonts w:ascii="Arial" w:eastAsia="Arial" w:hAnsi="Arial" w:cs="Arial"/>
                <w:i/>
                <w:color w:val="000000"/>
                <w:sz w:val="18"/>
                <w:szCs w:val="18"/>
              </w:rPr>
              <w:t>rattus</w:t>
            </w:r>
            <w:proofErr w:type="spellEnd"/>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67"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3F3536F"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68"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69"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8D49B4C"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Change w:id="370"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jc w:val="right"/>
                </w:pPr>
              </w:pPrChange>
            </w:pPr>
            <w:r w:rsidRPr="007C0753">
              <w:rPr>
                <w:rFonts w:ascii="Arial" w:eastAsia="Arial" w:hAnsi="Arial" w:cs="Arial"/>
                <w:color w:val="000000"/>
                <w:sz w:val="18"/>
                <w:szCs w:val="18"/>
              </w:rPr>
              <w:t>88</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1"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F568182"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72"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4 (4.5%)</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3"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4B33C55"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74"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10.3%</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5" w:author="David Simons" w:date="2025-06-12T13:00:00Z" w16du:dateUtc="2025-06-12T11:00: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B1E5622"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76"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0.73 (0.27-1.85)</w:t>
            </w:r>
          </w:p>
        </w:tc>
      </w:tr>
      <w:tr w:rsidR="00142283" w:rsidRPr="007C0753" w14:paraId="450F3B22" w14:textId="77777777" w:rsidTr="007C0753">
        <w:tblPrEx>
          <w:tblW w:w="5000" w:type="pct"/>
          <w:jc w:val="center"/>
          <w:tblLook w:val="0420" w:firstRow="1" w:lastRow="0" w:firstColumn="0" w:lastColumn="0" w:noHBand="0" w:noVBand="1"/>
          <w:tblPrExChange w:id="377" w:author="David Simons" w:date="2025-06-12T13:00:00Z" w16du:dateUtc="2025-06-12T11:00:00Z">
            <w:tblPrEx>
              <w:tblW w:w="0" w:type="auto"/>
              <w:jc w:val="center"/>
              <w:tblLook w:val="0420" w:firstRow="1" w:lastRow="0" w:firstColumn="0" w:lastColumn="0" w:noHBand="0" w:noVBand="1"/>
            </w:tblPrEx>
          </w:tblPrExChange>
        </w:tblPrEx>
        <w:trPr>
          <w:jc w:val="center"/>
          <w:trPrChange w:id="378" w:author="David Simons" w:date="2025-06-12T13:00:00Z" w16du:dateUtc="2025-06-12T11:00:00Z">
            <w:trPr>
              <w:jc w:val="center"/>
            </w:trPr>
          </w:trPrChange>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9"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0A469B7"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80"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roofErr w:type="spellStart"/>
            <w:r w:rsidRPr="007C0753">
              <w:rPr>
                <w:rFonts w:ascii="Arial" w:eastAsia="Arial" w:hAnsi="Arial" w:cs="Arial"/>
                <w:i/>
                <w:color w:val="000000"/>
                <w:sz w:val="18"/>
                <w:szCs w:val="18"/>
              </w:rPr>
              <w:t>Lophuromys</w:t>
            </w:r>
            <w:proofErr w:type="spellEnd"/>
            <w:r w:rsidRPr="007C0753">
              <w:rPr>
                <w:rFonts w:ascii="Arial" w:eastAsia="Arial" w:hAnsi="Arial" w:cs="Arial"/>
                <w:i/>
                <w:color w:val="000000"/>
                <w:sz w:val="18"/>
                <w:szCs w:val="18"/>
              </w:rPr>
              <w:t xml:space="preserve"> </w:t>
            </w:r>
            <w:proofErr w:type="spellStart"/>
            <w:r w:rsidRPr="007C0753">
              <w:rPr>
                <w:rFonts w:ascii="Arial" w:eastAsia="Arial" w:hAnsi="Arial" w:cs="Arial"/>
                <w:i/>
                <w:color w:val="000000"/>
                <w:sz w:val="18"/>
                <w:szCs w:val="18"/>
              </w:rPr>
              <w:t>sikapusi</w:t>
            </w:r>
            <w:proofErr w:type="spellEnd"/>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1"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E784721"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82"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3"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4D98EE"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Change w:id="384"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jc w:val="right"/>
                </w:pPr>
              </w:pPrChange>
            </w:pPr>
            <w:r w:rsidRPr="007C0753">
              <w:rPr>
                <w:rFonts w:ascii="Arial" w:eastAsia="Arial" w:hAnsi="Arial" w:cs="Arial"/>
                <w:color w:val="000000"/>
                <w:sz w:val="18"/>
                <w:szCs w:val="18"/>
              </w:rPr>
              <w:t>57</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5"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6F09C87"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86"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8 (14%)</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7"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7B1DE7B"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88"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20.5%</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 w:author="David Simons" w:date="2025-06-12T13:00:00Z" w16du:dateUtc="2025-06-12T11:00: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DB0DCB1"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90"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2.09 (0.86-4.78)</w:t>
            </w:r>
          </w:p>
        </w:tc>
      </w:tr>
      <w:tr w:rsidR="00142283" w:rsidRPr="007C0753" w14:paraId="110BE18E" w14:textId="77777777" w:rsidTr="007C0753">
        <w:tblPrEx>
          <w:tblW w:w="5000" w:type="pct"/>
          <w:jc w:val="center"/>
          <w:tblLook w:val="0420" w:firstRow="1" w:lastRow="0" w:firstColumn="0" w:lastColumn="0" w:noHBand="0" w:noVBand="1"/>
          <w:tblPrExChange w:id="391" w:author="David Simons" w:date="2025-06-12T13:00:00Z" w16du:dateUtc="2025-06-12T11:00:00Z">
            <w:tblPrEx>
              <w:tblW w:w="0" w:type="auto"/>
              <w:jc w:val="center"/>
              <w:tblLook w:val="0420" w:firstRow="1" w:lastRow="0" w:firstColumn="0" w:lastColumn="0" w:noHBand="0" w:noVBand="1"/>
            </w:tblPrEx>
          </w:tblPrExChange>
        </w:tblPrEx>
        <w:trPr>
          <w:jc w:val="center"/>
          <w:trPrChange w:id="392" w:author="David Simons" w:date="2025-06-12T13:00:00Z" w16du:dateUtc="2025-06-12T11:00:00Z">
            <w:trPr>
              <w:jc w:val="center"/>
            </w:trPr>
          </w:trPrChange>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45C501B"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94"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i/>
                <w:color w:val="000000"/>
                <w:sz w:val="18"/>
                <w:szCs w:val="18"/>
              </w:rPr>
              <w:t xml:space="preserve">Mus </w:t>
            </w:r>
            <w:proofErr w:type="spellStart"/>
            <w:r w:rsidRPr="007C0753">
              <w:rPr>
                <w:rFonts w:ascii="Arial" w:eastAsia="Arial" w:hAnsi="Arial" w:cs="Arial"/>
                <w:i/>
                <w:color w:val="000000"/>
                <w:sz w:val="18"/>
                <w:szCs w:val="18"/>
              </w:rPr>
              <w:t>setulosus</w:t>
            </w:r>
            <w:proofErr w:type="spellEnd"/>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5"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47A03F6"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396"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7"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F6BA6D"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Change w:id="398"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jc w:val="right"/>
                </w:pPr>
              </w:pPrChange>
            </w:pPr>
            <w:r w:rsidRPr="007C0753">
              <w:rPr>
                <w:rFonts w:ascii="Arial" w:eastAsia="Arial" w:hAnsi="Arial" w:cs="Arial"/>
                <w:color w:val="000000"/>
                <w:sz w:val="18"/>
                <w:szCs w:val="18"/>
              </w:rPr>
              <w:t>43</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F5ABB11"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00"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3 (7%)</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6C7625B"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02"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7.7%</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 w:author="David Simons" w:date="2025-06-12T13:00:00Z" w16du:dateUtc="2025-06-12T11:00: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14F51A"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04"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1.01 (0.31-2.96)</w:t>
            </w:r>
          </w:p>
        </w:tc>
      </w:tr>
      <w:tr w:rsidR="00142283" w:rsidRPr="007C0753" w14:paraId="60022468" w14:textId="77777777" w:rsidTr="007C0753">
        <w:tblPrEx>
          <w:tblW w:w="5000" w:type="pct"/>
          <w:jc w:val="center"/>
          <w:tblLook w:val="0420" w:firstRow="1" w:lastRow="0" w:firstColumn="0" w:lastColumn="0" w:noHBand="0" w:noVBand="1"/>
          <w:tblPrExChange w:id="405" w:author="David Simons" w:date="2025-06-12T13:00:00Z" w16du:dateUtc="2025-06-12T11:00:00Z">
            <w:tblPrEx>
              <w:tblW w:w="0" w:type="auto"/>
              <w:jc w:val="center"/>
              <w:tblLook w:val="0420" w:firstRow="1" w:lastRow="0" w:firstColumn="0" w:lastColumn="0" w:noHBand="0" w:noVBand="1"/>
            </w:tblPrEx>
          </w:tblPrExChange>
        </w:tblPrEx>
        <w:trPr>
          <w:jc w:val="center"/>
          <w:trPrChange w:id="406" w:author="David Simons" w:date="2025-06-12T13:00:00Z" w16du:dateUtc="2025-06-12T11:00:00Z">
            <w:trPr>
              <w:jc w:val="center"/>
            </w:trPr>
          </w:trPrChange>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D8C8D9"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08"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roofErr w:type="spellStart"/>
            <w:r w:rsidRPr="007C0753">
              <w:rPr>
                <w:rFonts w:ascii="Arial" w:eastAsia="Arial" w:hAnsi="Arial" w:cs="Arial"/>
                <w:i/>
                <w:color w:val="000000"/>
                <w:sz w:val="18"/>
                <w:szCs w:val="18"/>
              </w:rPr>
              <w:t>Crocidura</w:t>
            </w:r>
            <w:proofErr w:type="spellEnd"/>
            <w:r w:rsidRPr="007C0753">
              <w:rPr>
                <w:rFonts w:ascii="Arial" w:eastAsia="Arial" w:hAnsi="Arial" w:cs="Arial"/>
                <w:i/>
                <w:color w:val="000000"/>
                <w:sz w:val="18"/>
                <w:szCs w:val="18"/>
              </w:rPr>
              <w:t xml:space="preserve"> </w:t>
            </w:r>
            <w:proofErr w:type="spellStart"/>
            <w:r w:rsidRPr="007C0753">
              <w:rPr>
                <w:rFonts w:ascii="Arial" w:eastAsia="Arial" w:hAnsi="Arial" w:cs="Arial"/>
                <w:i/>
                <w:color w:val="000000"/>
                <w:sz w:val="18"/>
                <w:szCs w:val="18"/>
              </w:rPr>
              <w:t>buettikoferi</w:t>
            </w:r>
            <w:proofErr w:type="spellEnd"/>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A9DF285"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10"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roofErr w:type="spellStart"/>
            <w:r w:rsidRPr="007C0753">
              <w:rPr>
                <w:rFonts w:ascii="Arial" w:eastAsia="Arial" w:hAnsi="Arial" w:cs="Arial"/>
                <w:color w:val="000000"/>
                <w:sz w:val="18"/>
                <w:szCs w:val="18"/>
              </w:rPr>
              <w:t>Eulipotyphla</w:t>
            </w:r>
            <w:proofErr w:type="spellEnd"/>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86D88F1"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Change w:id="412"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jc w:val="right"/>
                </w:pPr>
              </w:pPrChange>
            </w:pPr>
            <w:r w:rsidRPr="007C0753">
              <w:rPr>
                <w:rFonts w:ascii="Arial" w:eastAsia="Arial" w:hAnsi="Arial" w:cs="Arial"/>
                <w:color w:val="000000"/>
                <w:sz w:val="18"/>
                <w:szCs w:val="18"/>
              </w:rPr>
              <w:t>23</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D2B8155"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14"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0 (0%)</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90D766B"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16"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0%</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 w:author="David Simons" w:date="2025-06-12T13:00:00Z" w16du:dateUtc="2025-06-12T11:00: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484A6DC"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18"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0.44 (0.09-1.78)</w:t>
            </w:r>
          </w:p>
        </w:tc>
      </w:tr>
      <w:tr w:rsidR="00142283" w:rsidRPr="007C0753" w14:paraId="2114E115" w14:textId="77777777" w:rsidTr="007C0753">
        <w:tblPrEx>
          <w:tblW w:w="5000" w:type="pct"/>
          <w:jc w:val="center"/>
          <w:tblLook w:val="0420" w:firstRow="1" w:lastRow="0" w:firstColumn="0" w:lastColumn="0" w:noHBand="0" w:noVBand="1"/>
          <w:tblPrExChange w:id="419" w:author="David Simons" w:date="2025-06-12T13:00:00Z" w16du:dateUtc="2025-06-12T11:00:00Z">
            <w:tblPrEx>
              <w:tblW w:w="0" w:type="auto"/>
              <w:jc w:val="center"/>
              <w:tblLook w:val="0420" w:firstRow="1" w:lastRow="0" w:firstColumn="0" w:lastColumn="0" w:noHBand="0" w:noVBand="1"/>
            </w:tblPrEx>
          </w:tblPrExChange>
        </w:tblPrEx>
        <w:trPr>
          <w:jc w:val="center"/>
          <w:trPrChange w:id="420" w:author="David Simons" w:date="2025-06-12T13:00:00Z" w16du:dateUtc="2025-06-12T11:00:00Z">
            <w:trPr>
              <w:jc w:val="center"/>
            </w:trPr>
          </w:trPrChange>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D3B857E"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22"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roofErr w:type="spellStart"/>
            <w:r w:rsidRPr="007C0753">
              <w:rPr>
                <w:rFonts w:ascii="Arial" w:eastAsia="Arial" w:hAnsi="Arial" w:cs="Arial"/>
                <w:i/>
                <w:color w:val="000000"/>
                <w:sz w:val="18"/>
                <w:szCs w:val="18"/>
              </w:rPr>
              <w:t>Crocidura</w:t>
            </w:r>
            <w:proofErr w:type="spellEnd"/>
            <w:r w:rsidRPr="007C0753">
              <w:rPr>
                <w:rFonts w:ascii="Arial" w:eastAsia="Arial" w:hAnsi="Arial" w:cs="Arial"/>
                <w:i/>
                <w:color w:val="000000"/>
                <w:sz w:val="18"/>
                <w:szCs w:val="18"/>
              </w:rPr>
              <w:t xml:space="preserve"> </w:t>
            </w:r>
            <w:proofErr w:type="spellStart"/>
            <w:r w:rsidRPr="007C0753">
              <w:rPr>
                <w:rFonts w:ascii="Arial" w:eastAsia="Arial" w:hAnsi="Arial" w:cs="Arial"/>
                <w:i/>
                <w:color w:val="000000"/>
                <w:sz w:val="18"/>
                <w:szCs w:val="18"/>
              </w:rPr>
              <w:t>grandiceps</w:t>
            </w:r>
            <w:proofErr w:type="spellEnd"/>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F7D1932"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24"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roofErr w:type="spellStart"/>
            <w:r w:rsidRPr="007C0753">
              <w:rPr>
                <w:rFonts w:ascii="Arial" w:eastAsia="Arial" w:hAnsi="Arial" w:cs="Arial"/>
                <w:color w:val="000000"/>
                <w:sz w:val="18"/>
                <w:szCs w:val="18"/>
              </w:rPr>
              <w:t>Eulipotyphla</w:t>
            </w:r>
            <w:proofErr w:type="spellEnd"/>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D3C9EFA"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Change w:id="426"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jc w:val="right"/>
                </w:pPr>
              </w:pPrChange>
            </w:pPr>
            <w:r w:rsidRPr="007C0753">
              <w:rPr>
                <w:rFonts w:ascii="Arial" w:eastAsia="Arial" w:hAnsi="Arial" w:cs="Arial"/>
                <w:color w:val="000000"/>
                <w:sz w:val="18"/>
                <w:szCs w:val="18"/>
              </w:rPr>
              <w:t>15</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9ABDAED"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28"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0 (0%)</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0FA848B"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30"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0%</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 w:author="David Simons" w:date="2025-06-12T13:00:00Z" w16du:dateUtc="2025-06-12T11:00: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BBCF84"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32"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0.51 (0.1-2.33)</w:t>
            </w:r>
          </w:p>
        </w:tc>
      </w:tr>
      <w:tr w:rsidR="00142283" w:rsidRPr="007C0753" w14:paraId="7CDB0E72" w14:textId="77777777" w:rsidTr="007C0753">
        <w:tblPrEx>
          <w:tblW w:w="5000" w:type="pct"/>
          <w:jc w:val="center"/>
          <w:tblLook w:val="0420" w:firstRow="1" w:lastRow="0" w:firstColumn="0" w:lastColumn="0" w:noHBand="0" w:noVBand="1"/>
          <w:tblPrExChange w:id="433" w:author="David Simons" w:date="2025-06-12T13:00:00Z" w16du:dateUtc="2025-06-12T11:00:00Z">
            <w:tblPrEx>
              <w:tblW w:w="0" w:type="auto"/>
              <w:jc w:val="center"/>
              <w:tblLook w:val="0420" w:firstRow="1" w:lastRow="0" w:firstColumn="0" w:lastColumn="0" w:noHBand="0" w:noVBand="1"/>
            </w:tblPrEx>
          </w:tblPrExChange>
        </w:tblPrEx>
        <w:trPr>
          <w:jc w:val="center"/>
          <w:trPrChange w:id="434" w:author="David Simons" w:date="2025-06-12T13:00:00Z" w16du:dateUtc="2025-06-12T11:00:00Z">
            <w:trPr>
              <w:jc w:val="center"/>
            </w:trPr>
          </w:trPrChange>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5"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90BAC36"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36"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roofErr w:type="spellStart"/>
            <w:r w:rsidRPr="007C0753">
              <w:rPr>
                <w:rFonts w:ascii="Arial" w:eastAsia="Arial" w:hAnsi="Arial" w:cs="Arial"/>
                <w:i/>
                <w:color w:val="000000"/>
                <w:sz w:val="18"/>
                <w:szCs w:val="18"/>
              </w:rPr>
              <w:t>Malacomys</w:t>
            </w:r>
            <w:proofErr w:type="spellEnd"/>
            <w:r w:rsidRPr="007C0753">
              <w:rPr>
                <w:rFonts w:ascii="Arial" w:eastAsia="Arial" w:hAnsi="Arial" w:cs="Arial"/>
                <w:i/>
                <w:color w:val="000000"/>
                <w:sz w:val="18"/>
                <w:szCs w:val="18"/>
              </w:rPr>
              <w:t xml:space="preserve"> edwardsi</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7"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DA5555"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38"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9"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6085CD2"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Change w:id="440"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jc w:val="right"/>
                </w:pPr>
              </w:pPrChange>
            </w:pPr>
            <w:r w:rsidRPr="007C0753">
              <w:rPr>
                <w:rFonts w:ascii="Arial" w:eastAsia="Arial" w:hAnsi="Arial" w:cs="Arial"/>
                <w:color w:val="000000"/>
                <w:sz w:val="18"/>
                <w:szCs w:val="18"/>
              </w:rPr>
              <w:t>11</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9DDADF1"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42"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1 (9.1%)</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866E598"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44"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2.6%</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 w:author="David Simons" w:date="2025-06-12T13:00:00Z" w16du:dateUtc="2025-06-12T11:00: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E82D966"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46"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1.08 (0.22-4.55)</w:t>
            </w:r>
          </w:p>
        </w:tc>
      </w:tr>
      <w:tr w:rsidR="00142283" w:rsidRPr="007C0753" w14:paraId="5A5B9A52" w14:textId="77777777" w:rsidTr="007C0753">
        <w:tblPrEx>
          <w:tblW w:w="5000" w:type="pct"/>
          <w:jc w:val="center"/>
          <w:tblLook w:val="0420" w:firstRow="1" w:lastRow="0" w:firstColumn="0" w:lastColumn="0" w:noHBand="0" w:noVBand="1"/>
          <w:tblPrExChange w:id="447" w:author="David Simons" w:date="2025-06-12T13:00:00Z" w16du:dateUtc="2025-06-12T11:00:00Z">
            <w:tblPrEx>
              <w:tblW w:w="0" w:type="auto"/>
              <w:jc w:val="center"/>
              <w:tblLook w:val="0420" w:firstRow="1" w:lastRow="0" w:firstColumn="0" w:lastColumn="0" w:noHBand="0" w:noVBand="1"/>
            </w:tblPrEx>
          </w:tblPrExChange>
        </w:tblPrEx>
        <w:trPr>
          <w:jc w:val="center"/>
          <w:trPrChange w:id="448" w:author="David Simons" w:date="2025-06-12T13:00:00Z" w16du:dateUtc="2025-06-12T11:00:00Z">
            <w:trPr>
              <w:jc w:val="center"/>
            </w:trPr>
          </w:trPrChange>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9"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C616EF"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50"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roofErr w:type="spellStart"/>
            <w:r w:rsidRPr="007C0753">
              <w:rPr>
                <w:rFonts w:ascii="Arial" w:eastAsia="Arial" w:hAnsi="Arial" w:cs="Arial"/>
                <w:i/>
                <w:color w:val="000000"/>
                <w:sz w:val="18"/>
                <w:szCs w:val="18"/>
              </w:rPr>
              <w:t>Lemniscomys</w:t>
            </w:r>
            <w:proofErr w:type="spellEnd"/>
            <w:r w:rsidRPr="007C0753">
              <w:rPr>
                <w:rFonts w:ascii="Arial" w:eastAsia="Arial" w:hAnsi="Arial" w:cs="Arial"/>
                <w:i/>
                <w:color w:val="000000"/>
                <w:sz w:val="18"/>
                <w:szCs w:val="18"/>
              </w:rPr>
              <w:t xml:space="preserve"> striatus</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1"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6AC1D7"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52"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3"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69B280D"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Change w:id="454"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jc w:val="right"/>
                </w:pPr>
              </w:pPrChange>
            </w:pPr>
            <w:r w:rsidRPr="007C0753">
              <w:rPr>
                <w:rFonts w:ascii="Arial" w:eastAsia="Arial" w:hAnsi="Arial" w:cs="Arial"/>
                <w:color w:val="000000"/>
                <w:sz w:val="18"/>
                <w:szCs w:val="18"/>
              </w:rPr>
              <w:t>11</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5"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95C577C"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56"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0 (0%)</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7"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9504F0"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58"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0%</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9" w:author="David Simons" w:date="2025-06-12T13:00:00Z" w16du:dateUtc="2025-06-12T11:00: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DEB63AC"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60"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0.59 (0.11-2.68)</w:t>
            </w:r>
          </w:p>
        </w:tc>
      </w:tr>
      <w:tr w:rsidR="00142283" w:rsidRPr="007C0753" w14:paraId="36193924" w14:textId="77777777" w:rsidTr="007C0753">
        <w:tblPrEx>
          <w:tblW w:w="5000" w:type="pct"/>
          <w:jc w:val="center"/>
          <w:tblLook w:val="0420" w:firstRow="1" w:lastRow="0" w:firstColumn="0" w:lastColumn="0" w:noHBand="0" w:noVBand="1"/>
          <w:tblPrExChange w:id="461" w:author="David Simons" w:date="2025-06-12T13:00:00Z" w16du:dateUtc="2025-06-12T11:00:00Z">
            <w:tblPrEx>
              <w:tblW w:w="0" w:type="auto"/>
              <w:jc w:val="center"/>
              <w:tblLook w:val="0420" w:firstRow="1" w:lastRow="0" w:firstColumn="0" w:lastColumn="0" w:noHBand="0" w:noVBand="1"/>
            </w:tblPrEx>
          </w:tblPrExChange>
        </w:tblPrEx>
        <w:trPr>
          <w:jc w:val="center"/>
          <w:trPrChange w:id="462" w:author="David Simons" w:date="2025-06-12T13:00:00Z" w16du:dateUtc="2025-06-12T11:00:00Z">
            <w:trPr>
              <w:jc w:val="center"/>
            </w:trPr>
          </w:trPrChange>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3"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73C17A8"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64"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roofErr w:type="spellStart"/>
            <w:r w:rsidRPr="007C0753">
              <w:rPr>
                <w:rFonts w:ascii="Arial" w:eastAsia="Arial" w:hAnsi="Arial" w:cs="Arial"/>
                <w:i/>
                <w:color w:val="000000"/>
                <w:sz w:val="18"/>
                <w:szCs w:val="18"/>
              </w:rPr>
              <w:t>Hylomyscus</w:t>
            </w:r>
            <w:proofErr w:type="spellEnd"/>
            <w:r w:rsidRPr="007C0753">
              <w:rPr>
                <w:rFonts w:ascii="Arial" w:eastAsia="Arial" w:hAnsi="Arial" w:cs="Arial"/>
                <w:i/>
                <w:color w:val="000000"/>
                <w:sz w:val="18"/>
                <w:szCs w:val="18"/>
              </w:rPr>
              <w:t xml:space="preserve"> simus</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5"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642FAC"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66"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7"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9859055"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Change w:id="468"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jc w:val="right"/>
                </w:pPr>
              </w:pPrChange>
            </w:pPr>
            <w:r w:rsidRPr="007C0753">
              <w:rPr>
                <w:rFonts w:ascii="Arial" w:eastAsia="Arial" w:hAnsi="Arial" w:cs="Arial"/>
                <w:color w:val="000000"/>
                <w:sz w:val="18"/>
                <w:szCs w:val="18"/>
              </w:rPr>
              <w:t>9</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9"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3FEE539"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70"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0 (0%)</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1"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4AC751B"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72"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0%</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3" w:author="David Simons" w:date="2025-06-12T13:00:00Z" w16du:dateUtc="2025-06-12T11:00: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7154587" w14:textId="77777777" w:rsidR="00D67F80" w:rsidRPr="007C0753" w:rsidRDefault="00D67F8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74"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
        </w:tc>
      </w:tr>
      <w:tr w:rsidR="00142283" w:rsidRPr="007C0753" w14:paraId="03098F36" w14:textId="77777777" w:rsidTr="007C0753">
        <w:tblPrEx>
          <w:tblW w:w="5000" w:type="pct"/>
          <w:jc w:val="center"/>
          <w:tblLook w:val="0420" w:firstRow="1" w:lastRow="0" w:firstColumn="0" w:lastColumn="0" w:noHBand="0" w:noVBand="1"/>
          <w:tblPrExChange w:id="475" w:author="David Simons" w:date="2025-06-12T13:00:00Z" w16du:dateUtc="2025-06-12T11:00:00Z">
            <w:tblPrEx>
              <w:tblW w:w="0" w:type="auto"/>
              <w:jc w:val="center"/>
              <w:tblLook w:val="0420" w:firstRow="1" w:lastRow="0" w:firstColumn="0" w:lastColumn="0" w:noHBand="0" w:noVBand="1"/>
            </w:tblPrEx>
          </w:tblPrExChange>
        </w:tblPrEx>
        <w:trPr>
          <w:jc w:val="center"/>
          <w:trPrChange w:id="476" w:author="David Simons" w:date="2025-06-12T13:00:00Z" w16du:dateUtc="2025-06-12T11:00:00Z">
            <w:trPr>
              <w:jc w:val="center"/>
            </w:trPr>
          </w:trPrChange>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7"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0B1DF8A"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78"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roofErr w:type="spellStart"/>
            <w:r w:rsidRPr="007C0753">
              <w:rPr>
                <w:rFonts w:ascii="Arial" w:eastAsia="Arial" w:hAnsi="Arial" w:cs="Arial"/>
                <w:i/>
                <w:color w:val="000000"/>
                <w:sz w:val="18"/>
                <w:szCs w:val="18"/>
              </w:rPr>
              <w:t>Hybomys</w:t>
            </w:r>
            <w:proofErr w:type="spellEnd"/>
            <w:r w:rsidRPr="007C0753">
              <w:rPr>
                <w:rFonts w:ascii="Arial" w:eastAsia="Arial" w:hAnsi="Arial" w:cs="Arial"/>
                <w:i/>
                <w:color w:val="000000"/>
                <w:sz w:val="18"/>
                <w:szCs w:val="18"/>
              </w:rPr>
              <w:t xml:space="preserve"> </w:t>
            </w:r>
            <w:proofErr w:type="spellStart"/>
            <w:r w:rsidRPr="007C0753">
              <w:rPr>
                <w:rFonts w:ascii="Arial" w:eastAsia="Arial" w:hAnsi="Arial" w:cs="Arial"/>
                <w:i/>
                <w:color w:val="000000"/>
                <w:sz w:val="18"/>
                <w:szCs w:val="18"/>
              </w:rPr>
              <w:t>planifrons</w:t>
            </w:r>
            <w:proofErr w:type="spellEnd"/>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9"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2D97338"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80"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81"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B260D21"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Change w:id="482"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jc w:val="right"/>
                </w:pPr>
              </w:pPrChange>
            </w:pPr>
            <w:r w:rsidRPr="007C0753">
              <w:rPr>
                <w:rFonts w:ascii="Arial" w:eastAsia="Arial" w:hAnsi="Arial" w:cs="Arial"/>
                <w:color w:val="000000"/>
                <w:sz w:val="18"/>
                <w:szCs w:val="18"/>
              </w:rPr>
              <w:t>7</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83"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D26B80"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84"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1 (14.3%)</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85"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C72F666"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86"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2.6%</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87" w:author="David Simons" w:date="2025-06-12T13:00:00Z" w16du:dateUtc="2025-06-12T11:00: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1638C49" w14:textId="77777777" w:rsidR="00D67F80" w:rsidRPr="007C0753" w:rsidRDefault="00D67F8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88"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
        </w:tc>
      </w:tr>
      <w:tr w:rsidR="00142283" w:rsidRPr="007C0753" w14:paraId="5707C3FF" w14:textId="77777777" w:rsidTr="007C0753">
        <w:tblPrEx>
          <w:tblW w:w="5000" w:type="pct"/>
          <w:jc w:val="center"/>
          <w:tblLook w:val="0420" w:firstRow="1" w:lastRow="0" w:firstColumn="0" w:lastColumn="0" w:noHBand="0" w:noVBand="1"/>
          <w:tblPrExChange w:id="489" w:author="David Simons" w:date="2025-06-12T13:00:00Z" w16du:dateUtc="2025-06-12T11:00:00Z">
            <w:tblPrEx>
              <w:tblW w:w="0" w:type="auto"/>
              <w:jc w:val="center"/>
              <w:tblLook w:val="0420" w:firstRow="1" w:lastRow="0" w:firstColumn="0" w:lastColumn="0" w:noHBand="0" w:noVBand="1"/>
            </w:tblPrEx>
          </w:tblPrExChange>
        </w:tblPrEx>
        <w:trPr>
          <w:jc w:val="center"/>
          <w:trPrChange w:id="490" w:author="David Simons" w:date="2025-06-12T13:00:00Z" w16du:dateUtc="2025-06-12T11:00:00Z">
            <w:trPr>
              <w:jc w:val="center"/>
            </w:trPr>
          </w:trPrChange>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91"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0C7B10F"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92"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roofErr w:type="spellStart"/>
            <w:r w:rsidRPr="007C0753">
              <w:rPr>
                <w:rFonts w:ascii="Arial" w:eastAsia="Arial" w:hAnsi="Arial" w:cs="Arial"/>
                <w:i/>
                <w:color w:val="000000"/>
                <w:sz w:val="18"/>
                <w:szCs w:val="18"/>
              </w:rPr>
              <w:t>Mastomys</w:t>
            </w:r>
            <w:proofErr w:type="spellEnd"/>
            <w:r w:rsidRPr="007C0753">
              <w:rPr>
                <w:rFonts w:ascii="Arial" w:eastAsia="Arial" w:hAnsi="Arial" w:cs="Arial"/>
                <w:i/>
                <w:color w:val="000000"/>
                <w:sz w:val="18"/>
                <w:szCs w:val="18"/>
              </w:rPr>
              <w:t xml:space="preserve"> </w:t>
            </w:r>
            <w:proofErr w:type="spellStart"/>
            <w:r w:rsidRPr="007C0753">
              <w:rPr>
                <w:rFonts w:ascii="Arial" w:eastAsia="Arial" w:hAnsi="Arial" w:cs="Arial"/>
                <w:i/>
                <w:color w:val="000000"/>
                <w:sz w:val="18"/>
                <w:szCs w:val="18"/>
              </w:rPr>
              <w:t>erythroleucus</w:t>
            </w:r>
            <w:proofErr w:type="spellEnd"/>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93"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E046E6"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94"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95"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20CA3BE"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Change w:id="496"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jc w:val="right"/>
                </w:pPr>
              </w:pPrChange>
            </w:pPr>
            <w:r w:rsidRPr="007C0753">
              <w:rPr>
                <w:rFonts w:ascii="Arial" w:eastAsia="Arial" w:hAnsi="Arial" w:cs="Arial"/>
                <w:color w:val="000000"/>
                <w:sz w:val="18"/>
                <w:szCs w:val="18"/>
              </w:rPr>
              <w:t>4</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97"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9F2A716"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498"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1 (25%)</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99"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D00C286"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500"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2.6%</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501" w:author="David Simons" w:date="2025-06-12T13:00:00Z" w16du:dateUtc="2025-06-12T11:00: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13345C0" w14:textId="77777777" w:rsidR="00D67F80" w:rsidRPr="007C0753" w:rsidRDefault="00D67F8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502"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
        </w:tc>
      </w:tr>
      <w:tr w:rsidR="00142283" w:rsidRPr="007C0753" w14:paraId="3E95B630" w14:textId="77777777" w:rsidTr="007C0753">
        <w:tblPrEx>
          <w:tblW w:w="5000" w:type="pct"/>
          <w:jc w:val="center"/>
          <w:tblLook w:val="0420" w:firstRow="1" w:lastRow="0" w:firstColumn="0" w:lastColumn="0" w:noHBand="0" w:noVBand="1"/>
          <w:tblPrExChange w:id="503" w:author="David Simons" w:date="2025-06-12T13:00:00Z" w16du:dateUtc="2025-06-12T11:00:00Z">
            <w:tblPrEx>
              <w:tblW w:w="0" w:type="auto"/>
              <w:jc w:val="center"/>
              <w:tblLook w:val="0420" w:firstRow="1" w:lastRow="0" w:firstColumn="0" w:lastColumn="0" w:noHBand="0" w:noVBand="1"/>
            </w:tblPrEx>
          </w:tblPrExChange>
        </w:tblPrEx>
        <w:trPr>
          <w:jc w:val="center"/>
          <w:trPrChange w:id="504" w:author="David Simons" w:date="2025-06-12T13:00:00Z" w16du:dateUtc="2025-06-12T11:00:00Z">
            <w:trPr>
              <w:jc w:val="center"/>
            </w:trPr>
          </w:trPrChange>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505"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FF6E12E"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506"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roofErr w:type="spellStart"/>
            <w:r w:rsidRPr="007C0753">
              <w:rPr>
                <w:rFonts w:ascii="Arial" w:eastAsia="Arial" w:hAnsi="Arial" w:cs="Arial"/>
                <w:i/>
                <w:color w:val="000000"/>
                <w:sz w:val="18"/>
                <w:szCs w:val="18"/>
              </w:rPr>
              <w:t>Crocidura</w:t>
            </w:r>
            <w:proofErr w:type="spellEnd"/>
            <w:r w:rsidRPr="007C0753">
              <w:rPr>
                <w:rFonts w:ascii="Arial" w:eastAsia="Arial" w:hAnsi="Arial" w:cs="Arial"/>
                <w:i/>
                <w:color w:val="000000"/>
                <w:sz w:val="18"/>
                <w:szCs w:val="18"/>
              </w:rPr>
              <w:t xml:space="preserve"> </w:t>
            </w:r>
            <w:proofErr w:type="spellStart"/>
            <w:r w:rsidRPr="007C0753">
              <w:rPr>
                <w:rFonts w:ascii="Arial" w:eastAsia="Arial" w:hAnsi="Arial" w:cs="Arial"/>
                <w:i/>
                <w:color w:val="000000"/>
                <w:sz w:val="18"/>
                <w:szCs w:val="18"/>
              </w:rPr>
              <w:t>theresae</w:t>
            </w:r>
            <w:proofErr w:type="spellEnd"/>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507"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D298FDC"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508"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roofErr w:type="spellStart"/>
            <w:r w:rsidRPr="007C0753">
              <w:rPr>
                <w:rFonts w:ascii="Arial" w:eastAsia="Arial" w:hAnsi="Arial" w:cs="Arial"/>
                <w:color w:val="000000"/>
                <w:sz w:val="18"/>
                <w:szCs w:val="18"/>
              </w:rPr>
              <w:t>Eulipotyphla</w:t>
            </w:r>
            <w:proofErr w:type="spellEnd"/>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509"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E809ED8"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Change w:id="510"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jc w:val="right"/>
                </w:pPr>
              </w:pPrChange>
            </w:pPr>
            <w:r w:rsidRPr="007C0753">
              <w:rPr>
                <w:rFonts w:ascii="Arial" w:eastAsia="Arial" w:hAnsi="Arial" w:cs="Arial"/>
                <w:color w:val="000000"/>
                <w:sz w:val="18"/>
                <w:szCs w:val="18"/>
              </w:rPr>
              <w:t>3</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511"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75ABFF4"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512"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0 (0%)</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513"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F82B44E"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514"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0%</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515" w:author="David Simons" w:date="2025-06-12T13:00:00Z" w16du:dateUtc="2025-06-12T11:00: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44BE4D0" w14:textId="77777777" w:rsidR="00D67F80" w:rsidRPr="007C0753" w:rsidRDefault="00D67F8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516"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
        </w:tc>
      </w:tr>
      <w:tr w:rsidR="00142283" w:rsidRPr="007C0753" w14:paraId="1E0A5200" w14:textId="77777777" w:rsidTr="007C0753">
        <w:tblPrEx>
          <w:tblW w:w="5000" w:type="pct"/>
          <w:jc w:val="center"/>
          <w:tblLook w:val="0420" w:firstRow="1" w:lastRow="0" w:firstColumn="0" w:lastColumn="0" w:noHBand="0" w:noVBand="1"/>
          <w:tblPrExChange w:id="517" w:author="David Simons" w:date="2025-06-12T13:00:00Z" w16du:dateUtc="2025-06-12T11:00:00Z">
            <w:tblPrEx>
              <w:tblW w:w="0" w:type="auto"/>
              <w:jc w:val="center"/>
              <w:tblLook w:val="0420" w:firstRow="1" w:lastRow="0" w:firstColumn="0" w:lastColumn="0" w:noHBand="0" w:noVBand="1"/>
            </w:tblPrEx>
          </w:tblPrExChange>
        </w:tblPrEx>
        <w:trPr>
          <w:jc w:val="center"/>
          <w:trPrChange w:id="518" w:author="David Simons" w:date="2025-06-12T13:00:00Z" w16du:dateUtc="2025-06-12T11:00:00Z">
            <w:trPr>
              <w:jc w:val="center"/>
            </w:trPr>
          </w:trPrChange>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519"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7B12E0"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520"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roofErr w:type="spellStart"/>
            <w:r w:rsidRPr="007C0753">
              <w:rPr>
                <w:rFonts w:ascii="Arial" w:eastAsia="Arial" w:hAnsi="Arial" w:cs="Arial"/>
                <w:i/>
                <w:color w:val="000000"/>
                <w:sz w:val="18"/>
                <w:szCs w:val="18"/>
              </w:rPr>
              <w:t>Gerbilliscus</w:t>
            </w:r>
            <w:proofErr w:type="spellEnd"/>
            <w:r w:rsidRPr="007C0753">
              <w:rPr>
                <w:rFonts w:ascii="Arial" w:eastAsia="Arial" w:hAnsi="Arial" w:cs="Arial"/>
                <w:i/>
                <w:color w:val="000000"/>
                <w:sz w:val="18"/>
                <w:szCs w:val="18"/>
              </w:rPr>
              <w:t xml:space="preserve"> </w:t>
            </w:r>
            <w:proofErr w:type="spellStart"/>
            <w:r w:rsidRPr="007C0753">
              <w:rPr>
                <w:rFonts w:ascii="Arial" w:eastAsia="Arial" w:hAnsi="Arial" w:cs="Arial"/>
                <w:i/>
                <w:color w:val="000000"/>
                <w:sz w:val="18"/>
                <w:szCs w:val="18"/>
              </w:rPr>
              <w:t>guineae</w:t>
            </w:r>
            <w:proofErr w:type="spellEnd"/>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521"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8FE122"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522"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523"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6BCB351"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Change w:id="524"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jc w:val="right"/>
                </w:pPr>
              </w:pPrChange>
            </w:pPr>
            <w:r w:rsidRPr="007C0753">
              <w:rPr>
                <w:rFonts w:ascii="Arial" w:eastAsia="Arial" w:hAnsi="Arial" w:cs="Arial"/>
                <w:color w:val="000000"/>
                <w:sz w:val="18"/>
                <w:szCs w:val="18"/>
              </w:rPr>
              <w:t>2</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525"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037D55C"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526"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0 (0%)</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527" w:author="David Simons" w:date="2025-06-12T13:00:00Z" w16du:dateUtc="2025-06-12T11:00: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9010755"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528"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0%</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529" w:author="David Simons" w:date="2025-06-12T13:00:00Z" w16du:dateUtc="2025-06-12T11:00: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832AB6" w14:textId="77777777" w:rsidR="00D67F80" w:rsidRPr="007C0753" w:rsidRDefault="00D67F8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530"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
        </w:tc>
      </w:tr>
      <w:tr w:rsidR="00142283" w:rsidRPr="007C0753" w14:paraId="4879FC59" w14:textId="77777777" w:rsidTr="007C0753">
        <w:trPr>
          <w:jc w:val="center"/>
        </w:trPr>
        <w:tc>
          <w:tcPr>
            <w:tcW w:w="910"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F8813A"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531"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roofErr w:type="spellStart"/>
            <w:r w:rsidRPr="007C0753">
              <w:rPr>
                <w:rFonts w:ascii="Arial" w:eastAsia="Arial" w:hAnsi="Arial" w:cs="Arial"/>
                <w:i/>
                <w:color w:val="000000"/>
                <w:sz w:val="18"/>
                <w:szCs w:val="18"/>
              </w:rPr>
              <w:t>Dasymys</w:t>
            </w:r>
            <w:proofErr w:type="spellEnd"/>
            <w:r w:rsidRPr="007C0753">
              <w:rPr>
                <w:rFonts w:ascii="Arial" w:eastAsia="Arial" w:hAnsi="Arial" w:cs="Arial"/>
                <w:i/>
                <w:color w:val="000000"/>
                <w:sz w:val="18"/>
                <w:szCs w:val="18"/>
              </w:rPr>
              <w:t xml:space="preserve"> </w:t>
            </w:r>
            <w:proofErr w:type="spellStart"/>
            <w:r w:rsidRPr="007C0753">
              <w:rPr>
                <w:rFonts w:ascii="Arial" w:eastAsia="Arial" w:hAnsi="Arial" w:cs="Arial"/>
                <w:i/>
                <w:color w:val="000000"/>
                <w:sz w:val="18"/>
                <w:szCs w:val="18"/>
              </w:rPr>
              <w:t>rufulus</w:t>
            </w:r>
            <w:proofErr w:type="spellEnd"/>
          </w:p>
        </w:tc>
        <w:tc>
          <w:tcPr>
            <w:tcW w:w="524"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823C87"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532"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58D233"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Change w:id="533"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jc w:val="right"/>
                </w:pPr>
              </w:pPrChange>
            </w:pPr>
            <w:r w:rsidRPr="007C0753">
              <w:rPr>
                <w:rFonts w:ascii="Arial" w:eastAsia="Arial" w:hAnsi="Arial" w:cs="Arial"/>
                <w:color w:val="000000"/>
                <w:sz w:val="18"/>
                <w:szCs w:val="18"/>
              </w:rPr>
              <w:t>1</w:t>
            </w:r>
          </w:p>
        </w:tc>
        <w:tc>
          <w:tcPr>
            <w:tcW w:w="1042"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84A920"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534"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0 (0%)</w:t>
            </w:r>
          </w:p>
        </w:tc>
        <w:tc>
          <w:tcPr>
            <w:tcW w:w="1289"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58E5BF" w14:textId="77777777" w:rsidR="00D67F80" w:rsidRPr="007C0753" w:rsidRDefault="0000000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535"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r w:rsidRPr="007C0753">
              <w:rPr>
                <w:rFonts w:ascii="Arial" w:eastAsia="Arial" w:hAnsi="Arial" w:cs="Arial"/>
                <w:color w:val="000000"/>
                <w:sz w:val="18"/>
                <w:szCs w:val="18"/>
              </w:rPr>
              <w:t>0%</w:t>
            </w:r>
          </w:p>
        </w:tc>
        <w:tc>
          <w:tcPr>
            <w:tcW w:w="644"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72C846" w14:textId="77777777" w:rsidR="00D67F80" w:rsidRPr="007C0753" w:rsidRDefault="00D67F80">
            <w:pPr>
              <w:pBdr>
                <w:top w:val="none" w:sz="0" w:space="0" w:color="000000"/>
                <w:left w:val="none" w:sz="0" w:space="0" w:color="000000"/>
                <w:bottom w:val="none" w:sz="0" w:space="0" w:color="000000"/>
                <w:right w:val="none" w:sz="0" w:space="0" w:color="000000"/>
              </w:pBdr>
              <w:spacing w:before="100" w:after="100"/>
              <w:ind w:left="100" w:right="100"/>
              <w:rPr>
                <w:sz w:val="18"/>
                <w:szCs w:val="18"/>
              </w:rPr>
              <w:pPrChange w:id="536" w:author="David Simons" w:date="2025-06-12T13:00:00Z" w16du:dateUtc="2025-06-12T11:00:00Z">
                <w:pPr>
                  <w:pBdr>
                    <w:top w:val="none" w:sz="0" w:space="0" w:color="000000"/>
                    <w:left w:val="none" w:sz="0" w:space="0" w:color="000000"/>
                    <w:bottom w:val="none" w:sz="0" w:space="0" w:color="000000"/>
                    <w:right w:val="none" w:sz="0" w:space="0" w:color="000000"/>
                  </w:pBdr>
                  <w:spacing w:before="100" w:after="100"/>
                  <w:ind w:left="102" w:right="102"/>
                </w:pPr>
              </w:pPrChange>
            </w:pPr>
          </w:p>
        </w:tc>
      </w:tr>
    </w:tbl>
    <w:p w14:paraId="0AD2B0C9" w14:textId="77777777" w:rsidR="00D67F80" w:rsidRDefault="00000000">
      <w:pPr>
        <w:pStyle w:val="CaptionedFigure"/>
        <w:spacing w:line="480" w:lineRule="auto"/>
        <w:ind w:firstLine="720"/>
        <w:pPrChange w:id="537" w:author="David Simons" w:date="2025-06-12T13:00:00Z" w16du:dateUtc="2025-06-12T11:00:00Z">
          <w:pPr>
            <w:pStyle w:val="CaptionedFigure"/>
            <w:spacing w:line="480" w:lineRule="auto"/>
          </w:pPr>
        </w:pPrChange>
      </w:pPr>
      <w:ins w:id="538" w:author="David Simons" w:date="2025-06-12T13:00:00Z" w16du:dateUtc="2025-06-12T11:00:00Z">
        <w:r>
          <w:rPr>
            <w:noProof/>
          </w:rPr>
          <w:lastRenderedPageBreak/>
          <w:drawing>
            <wp:inline distT="0" distB="0" distL="0" distR="0" wp14:anchorId="5756BBA3" wp14:editId="35693CA6">
              <wp:extent cx="5334000" cy="2827020"/>
              <wp:effectExtent l="0" t="0" r="0" b="0"/>
              <wp:docPr id="38" name="Picture" descr="Figure 2: Odds Ratios of seropositivity to LASV among small-mammal species, compared to Mastomys natalensis. Only species with more than 10 individuals assayed for antibodies to LASV were included in this analysis."/>
              <wp:cNvGraphicFramePr/>
              <a:graphic xmlns:a="http://schemas.openxmlformats.org/drawingml/2006/main">
                <a:graphicData uri="http://schemas.openxmlformats.org/drawingml/2006/picture">
                  <pic:pic xmlns:pic="http://schemas.openxmlformats.org/drawingml/2006/picture">
                    <pic:nvPicPr>
                      <pic:cNvPr id="39" name="Picture" descr="../output/figures/Figure_2.png"/>
                      <pic:cNvPicPr>
                        <a:picLocks noChangeAspect="1" noChangeArrowheads="1"/>
                      </pic:cNvPicPr>
                    </pic:nvPicPr>
                    <pic:blipFill>
                      <a:blip r:embed="rId7"/>
                      <a:stretch>
                        <a:fillRect/>
                      </a:stretch>
                    </pic:blipFill>
                    <pic:spPr bwMode="auto">
                      <a:xfrm>
                        <a:off x="0" y="0"/>
                        <a:ext cx="5334000" cy="2827020"/>
                      </a:xfrm>
                      <a:prstGeom prst="rect">
                        <a:avLst/>
                      </a:prstGeom>
                      <a:noFill/>
                      <a:ln w="9525">
                        <a:noFill/>
                        <a:headEnd/>
                        <a:tailEnd/>
                      </a:ln>
                    </pic:spPr>
                  </pic:pic>
                </a:graphicData>
              </a:graphic>
            </wp:inline>
          </w:drawing>
        </w:r>
      </w:ins>
    </w:p>
    <w:p w14:paraId="4FD4C950" w14:textId="77777777" w:rsidR="00D67F80" w:rsidRDefault="00000000" w:rsidP="009E1BF6">
      <w:pPr>
        <w:pStyle w:val="ImageCaption"/>
        <w:spacing w:line="480" w:lineRule="auto"/>
      </w:pPr>
      <w:r>
        <w:t xml:space="preserve">Figure 2: Odds Ratios of seropositivity to LASV among small-mammal species, compared to </w:t>
      </w:r>
      <w:proofErr w:type="spellStart"/>
      <w:r>
        <w:rPr>
          <w:iCs/>
        </w:rPr>
        <w:t>Mastomys</w:t>
      </w:r>
      <w:proofErr w:type="spellEnd"/>
      <w:r>
        <w:rPr>
          <w:iCs/>
        </w:rPr>
        <w:t xml:space="preserve"> </w:t>
      </w:r>
      <w:proofErr w:type="spellStart"/>
      <w:r>
        <w:rPr>
          <w:iCs/>
        </w:rPr>
        <w:t>natalensis</w:t>
      </w:r>
      <w:proofErr w:type="spellEnd"/>
      <w:r>
        <w:t>. Only species with more than 10 individuals assayed for antibodies to LASV were included in this analysis.</w:t>
      </w:r>
    </w:p>
    <w:p w14:paraId="313BE80B" w14:textId="77777777" w:rsidR="00D67F80" w:rsidRDefault="00000000" w:rsidP="00EB4377">
      <w:pPr>
        <w:pStyle w:val="BodyText"/>
        <w:spacing w:line="480" w:lineRule="auto"/>
        <w:ind w:firstLine="720"/>
      </w:pPr>
      <w:r>
        <w:t xml:space="preserve">Small mammals with antibodies to LASV were detected in three of the study villages, </w:t>
      </w:r>
      <w:proofErr w:type="spellStart"/>
      <w:r>
        <w:t>Lalehun</w:t>
      </w:r>
      <w:proofErr w:type="spellEnd"/>
      <w:r>
        <w:t xml:space="preserve"> (N = 18, 46%), </w:t>
      </w:r>
      <w:proofErr w:type="spellStart"/>
      <w:r>
        <w:t>Seilama</w:t>
      </w:r>
      <w:proofErr w:type="spellEnd"/>
      <w:r>
        <w:t xml:space="preserve"> (N = 12, 31%) and </w:t>
      </w:r>
      <w:proofErr w:type="spellStart"/>
      <w:r>
        <w:t>Baiama</w:t>
      </w:r>
      <w:proofErr w:type="spellEnd"/>
      <w:r>
        <w:t xml:space="preserve"> (N = 9, 23%). </w:t>
      </w:r>
      <w:proofErr w:type="spellStart"/>
      <w:r>
        <w:t>Lalehun</w:t>
      </w:r>
      <w:proofErr w:type="spellEnd"/>
      <w:r>
        <w:t xml:space="preserve"> had the highest percentage of antibody positive rodents (18/157, 12%), followed by </w:t>
      </w:r>
      <w:proofErr w:type="spellStart"/>
      <w:r>
        <w:t>Baiama</w:t>
      </w:r>
      <w:proofErr w:type="spellEnd"/>
      <w:r>
        <w:t xml:space="preserve"> (9/121, 7%) and </w:t>
      </w:r>
      <w:proofErr w:type="spellStart"/>
      <w:r>
        <w:t>Seilama</w:t>
      </w:r>
      <w:proofErr w:type="spellEnd"/>
      <w:r>
        <w:t xml:space="preserve"> (12/263, 5%). No positive individuals were detected in </w:t>
      </w:r>
      <w:proofErr w:type="spellStart"/>
      <w:r>
        <w:t>Lambayama</w:t>
      </w:r>
      <w:proofErr w:type="spellEnd"/>
      <w:r>
        <w:t xml:space="preserve">, the most </w:t>
      </w:r>
      <w:proofErr w:type="spellStart"/>
      <w:r>
        <w:t>urbanised</w:t>
      </w:r>
      <w:proofErr w:type="spellEnd"/>
      <w:r>
        <w:t xml:space="preserve"> village study site, suggesting a potential association between lower seroprevalence and urban settings. Antibody positive individuals were detected during all study visits except visit 9 (2023-February).</w:t>
      </w:r>
    </w:p>
    <w:p w14:paraId="6241A9A3" w14:textId="77777777" w:rsidR="00D67F80" w:rsidRDefault="00000000" w:rsidP="00EB4377">
      <w:pPr>
        <w:pStyle w:val="BodyText"/>
        <w:spacing w:line="480" w:lineRule="auto"/>
        <w:ind w:firstLine="720"/>
      </w:pPr>
      <w:r>
        <w:t xml:space="preserve">Antibody positive small mammals were detected in all land use types. The proportion of antibody positive individuals among all small mammals trapped were similar </w:t>
      </w:r>
      <w:r>
        <w:lastRenderedPageBreak/>
        <w:t>across forest (2/44, 4.5%), agricultural (24/379, 6.3%) and village (13/261, 5%) land use types.</w:t>
      </w:r>
    </w:p>
    <w:p w14:paraId="0C15C289" w14:textId="7B7CE472" w:rsidR="00D67F80" w:rsidRDefault="00000000" w:rsidP="00EB4377">
      <w:pPr>
        <w:pStyle w:val="BodyText"/>
        <w:spacing w:line="480" w:lineRule="auto"/>
        <w:ind w:firstLine="720"/>
      </w:pPr>
      <w:r>
        <w:t>In exploratory analyses conducted post hoc, we observed potential differences in LASV seroprevalence by village and land use type</w:t>
      </w:r>
      <w:del w:id="539" w:author="David Simons" w:date="2025-06-12T13:00:00Z" w16du:dateUtc="2025-06-12T11:00:00Z">
        <w:r>
          <w:delText>.</w:delText>
        </w:r>
      </w:del>
      <w:ins w:id="540" w:author="David Simons" w:date="2025-06-12T13:00:00Z" w16du:dateUtc="2025-06-12T11:00:00Z">
        <w:r>
          <w:t xml:space="preserve"> accounting for differences in sampling effort.</w:t>
        </w:r>
      </w:ins>
      <w:r>
        <w:t xml:space="preserve"> While these analyses were not pre-specified and should be interpreted with caution, seroprevalence appeared to be higher in </w:t>
      </w:r>
      <w:del w:id="541" w:author="David Simons" w:date="2025-06-12T13:00:00Z" w16du:dateUtc="2025-06-12T11:00:00Z">
        <w:r>
          <w:delText xml:space="preserve">the most rural village, </w:delText>
        </w:r>
      </w:del>
      <w:proofErr w:type="spellStart"/>
      <w:r>
        <w:t>Lalehun</w:t>
      </w:r>
      <w:proofErr w:type="spellEnd"/>
      <w:r>
        <w:t xml:space="preserve"> (OR = 2.56, 95% </w:t>
      </w:r>
      <w:proofErr w:type="spellStart"/>
      <w:r>
        <w:t>CrI</w:t>
      </w:r>
      <w:proofErr w:type="spellEnd"/>
      <w:r>
        <w:t xml:space="preserve"> = 1.27-5.27</w:t>
      </w:r>
      <w:ins w:id="542" w:author="David Simons" w:date="2025-06-12T13:00:00Z" w16du:dateUtc="2025-06-12T11:00:00Z">
        <w:r>
          <w:t xml:space="preserve">) and </w:t>
        </w:r>
        <w:proofErr w:type="spellStart"/>
        <w:r>
          <w:t>Baiama</w:t>
        </w:r>
        <w:proofErr w:type="spellEnd"/>
        <w:r>
          <w:t xml:space="preserve"> (OR = 1.57, 95% </w:t>
        </w:r>
        <w:proofErr w:type="spellStart"/>
        <w:r>
          <w:t>CrI</w:t>
        </w:r>
        <w:proofErr w:type="spellEnd"/>
        <w:r>
          <w:t xml:space="preserve"> = 0.67-3.52</w:t>
        </w:r>
      </w:ins>
      <w:r>
        <w:t xml:space="preserve">), than the more </w:t>
      </w:r>
      <w:proofErr w:type="spellStart"/>
      <w:r>
        <w:t>urbanised</w:t>
      </w:r>
      <w:proofErr w:type="spellEnd"/>
      <w:r>
        <w:t xml:space="preserve"> village </w:t>
      </w:r>
      <w:proofErr w:type="spellStart"/>
      <w:r>
        <w:t>Lambayama</w:t>
      </w:r>
      <w:proofErr w:type="spellEnd"/>
      <w:r>
        <w:t xml:space="preserve"> (OR = 0.21, 95% </w:t>
      </w:r>
      <w:proofErr w:type="spellStart"/>
      <w:r>
        <w:t>CrI</w:t>
      </w:r>
      <w:proofErr w:type="spellEnd"/>
      <w:r>
        <w:t xml:space="preserve"> = 0.06-0.68</w:t>
      </w:r>
      <w:del w:id="543" w:author="David Simons" w:date="2025-06-12T13:00:00Z" w16du:dateUtc="2025-06-12T11:00:00Z">
        <w:r>
          <w:delText>). Baiama showed an intermediate level of seroprevalence (OR = 1.57, 95% CrI = 0.67-3.52).</w:delText>
        </w:r>
      </w:del>
      <w:ins w:id="544" w:author="David Simons" w:date="2025-06-12T13:00:00Z" w16du:dateUtc="2025-06-12T11:00:00Z">
        <w:r>
          <w:t xml:space="preserve">), with </w:t>
        </w:r>
        <w:proofErr w:type="spellStart"/>
        <w:r>
          <w:t>Seilama</w:t>
        </w:r>
        <w:proofErr w:type="spellEnd"/>
        <w:r>
          <w:t xml:space="preserve"> set as the reference village.</w:t>
        </w:r>
      </w:ins>
      <w:r>
        <w:t xml:space="preserve"> Similarly, agricultural land use (OR = 1.27, 95% </w:t>
      </w:r>
      <w:proofErr w:type="spellStart"/>
      <w:r>
        <w:t>CrI</w:t>
      </w:r>
      <w:proofErr w:type="spellEnd"/>
      <w:r>
        <w:t xml:space="preserve"> = 0.66-2.5) showed the highest proportion of LASV antibody-positive small mammals, with lower seroprevalence observed in forest settings (OR = 0.85, 95% </w:t>
      </w:r>
      <w:proofErr w:type="spellStart"/>
      <w:r>
        <w:t>CrI</w:t>
      </w:r>
      <w:proofErr w:type="spellEnd"/>
      <w:r>
        <w:t xml:space="preserve"> = 0.24-2.71</w:t>
      </w:r>
      <w:del w:id="545" w:author="David Simons" w:date="2025-06-12T13:00:00Z" w16du:dateUtc="2025-06-12T11:00:00Z">
        <w:r>
          <w:delText>). Differences</w:delText>
        </w:r>
      </w:del>
      <w:ins w:id="546" w:author="David Simons" w:date="2025-06-12T13:00:00Z" w16du:dateUtc="2025-06-12T11:00:00Z">
        <w:r>
          <w:t>) compared to the reference land use type of village. Credible intervals</w:t>
        </w:r>
      </w:ins>
      <w:r>
        <w:t xml:space="preserve"> for </w:t>
      </w:r>
      <w:ins w:id="547" w:author="David Simons" w:date="2025-06-12T13:00:00Z" w16du:dateUtc="2025-06-12T11:00:00Z">
        <w:r>
          <w:t xml:space="preserve">the OR of seropositivity with </w:t>
        </w:r>
      </w:ins>
      <w:r>
        <w:t xml:space="preserve">land use crossed an OR of 1 and </w:t>
      </w:r>
      <w:del w:id="548" w:author="David Simons" w:date="2025-06-12T13:00:00Z" w16du:dateUtc="2025-06-12T11:00:00Z">
        <w:r>
          <w:delText xml:space="preserve">so </w:delText>
        </w:r>
      </w:del>
      <w:r>
        <w:t>were</w:t>
      </w:r>
      <w:ins w:id="549" w:author="David Simons" w:date="2025-06-12T13:00:00Z" w16du:dateUtc="2025-06-12T11:00:00Z">
        <w:r>
          <w:t xml:space="preserve"> therefore</w:t>
        </w:r>
      </w:ins>
      <w:r>
        <w:t xml:space="preserve"> not considered importantly different.</w:t>
      </w:r>
    </w:p>
    <w:p w14:paraId="39D4BFF6" w14:textId="77777777" w:rsidR="00D67F80" w:rsidRDefault="00000000" w:rsidP="009E1BF6">
      <w:pPr>
        <w:pStyle w:val="Heading2"/>
        <w:spacing w:line="480" w:lineRule="auto"/>
      </w:pPr>
      <w:bookmarkStart w:id="550" w:name="small-mammal-community-contact-networks"/>
      <w:bookmarkEnd w:id="294"/>
      <w:bookmarkEnd w:id="295"/>
      <w:r>
        <w:t>Small-mammal community contact networks</w:t>
      </w:r>
    </w:p>
    <w:p w14:paraId="31D51111" w14:textId="0BC95114" w:rsidR="00D67F80" w:rsidRDefault="00000000" w:rsidP="00EB4377">
      <w:pPr>
        <w:pStyle w:val="FirstParagraph"/>
        <w:spacing w:line="480" w:lineRule="auto"/>
        <w:ind w:firstLine="720"/>
      </w:pPr>
      <w:del w:id="551" w:author="David Simons" w:date="2025-06-12T13:00:00Z" w16du:dateUtc="2025-06-12T11:00:00Z">
        <w:r>
          <w:delText xml:space="preserve">Contact networks produced from observations in agricultural land use contained the highest small mammal species richness (12), followed by villages (9) and forests (6 species). </w:delText>
        </w:r>
      </w:del>
      <w:r>
        <w:t xml:space="preserve">The number of individuals (nodes) was </w:t>
      </w:r>
      <w:del w:id="552" w:author="David Simons" w:date="2025-06-12T13:00:00Z" w16du:dateUtc="2025-06-12T11:00:00Z">
        <w:r>
          <w:delText>also greatest</w:delText>
        </w:r>
      </w:del>
      <w:ins w:id="553" w:author="David Simons" w:date="2025-06-12T13:00:00Z" w16du:dateUtc="2025-06-12T11:00:00Z">
        <w:r>
          <w:t>highest</w:t>
        </w:r>
      </w:ins>
      <w:r>
        <w:t xml:space="preserve"> in agricultural settings (n = 379) compared to villages (n = 261) and forests (n = 44). Networks in village settings exhibited the highest overall connectivity, as indicated by the highest mean degree (mean = </w:t>
      </w:r>
      <w:del w:id="554" w:author="David Simons" w:date="2025-06-12T13:00:00Z" w16du:dateUtc="2025-06-12T11:00:00Z">
        <w:r>
          <w:delText>6.2</w:delText>
        </w:r>
      </w:del>
      <w:ins w:id="555" w:author="David Simons" w:date="2025-06-12T13:00:00Z" w16du:dateUtc="2025-06-12T11:00:00Z">
        <w:r>
          <w:t>3.4</w:t>
        </w:r>
      </w:ins>
      <w:r>
        <w:t xml:space="preserve">, standard deviation (SD) = </w:t>
      </w:r>
      <w:del w:id="556" w:author="David Simons" w:date="2025-06-12T13:00:00Z" w16du:dateUtc="2025-06-12T11:00:00Z">
        <w:r>
          <w:delText>4</w:delText>
        </w:r>
      </w:del>
      <w:ins w:id="557" w:author="David Simons" w:date="2025-06-12T13:00:00Z" w16du:dateUtc="2025-06-12T11:00:00Z">
        <w:r>
          <w:t>3</w:t>
        </w:r>
      </w:ins>
      <w:r>
        <w:t xml:space="preserve">.6), followed by </w:t>
      </w:r>
      <w:del w:id="558" w:author="David Simons" w:date="2025-06-12T13:00:00Z" w16du:dateUtc="2025-06-12T11:00:00Z">
        <w:r>
          <w:delText>forests</w:delText>
        </w:r>
      </w:del>
      <w:ins w:id="559" w:author="David Simons" w:date="2025-06-12T13:00:00Z" w16du:dateUtc="2025-06-12T11:00:00Z">
        <w:r>
          <w:t>agricultural</w:t>
        </w:r>
      </w:ins>
      <w:r>
        <w:t xml:space="preserve"> (mean = </w:t>
      </w:r>
      <w:del w:id="560" w:author="David Simons" w:date="2025-06-12T13:00:00Z" w16du:dateUtc="2025-06-12T11:00:00Z">
        <w:r>
          <w:delText>5.</w:delText>
        </w:r>
      </w:del>
      <w:r>
        <w:t>1</w:t>
      </w:r>
      <w:ins w:id="561" w:author="David Simons" w:date="2025-06-12T13:00:00Z" w16du:dateUtc="2025-06-12T11:00:00Z">
        <w:r>
          <w:t>.9</w:t>
        </w:r>
      </w:ins>
      <w:r>
        <w:t xml:space="preserve">, SD = </w:t>
      </w:r>
      <w:del w:id="562" w:author="David Simons" w:date="2025-06-12T13:00:00Z" w16du:dateUtc="2025-06-12T11:00:00Z">
        <w:r>
          <w:delText>3</w:delText>
        </w:r>
      </w:del>
      <w:ins w:id="563" w:author="David Simons" w:date="2025-06-12T13:00:00Z" w16du:dateUtc="2025-06-12T11:00:00Z">
        <w:r>
          <w:t>2</w:t>
        </w:r>
      </w:ins>
      <w:r>
        <w:t xml:space="preserve">.3) and </w:t>
      </w:r>
      <w:del w:id="564" w:author="David Simons" w:date="2025-06-12T13:00:00Z" w16du:dateUtc="2025-06-12T11:00:00Z">
        <w:r>
          <w:delText>agricultural</w:delText>
        </w:r>
      </w:del>
      <w:ins w:id="565" w:author="David Simons" w:date="2025-06-12T13:00:00Z" w16du:dateUtc="2025-06-12T11:00:00Z">
        <w:r>
          <w:t>forest</w:t>
        </w:r>
      </w:ins>
      <w:r>
        <w:t xml:space="preserve"> settings (mean = </w:t>
      </w:r>
      <w:ins w:id="566" w:author="David Simons" w:date="2025-06-12T13:00:00Z" w16du:dateUtc="2025-06-12T11:00:00Z">
        <w:r>
          <w:t>1.</w:t>
        </w:r>
      </w:ins>
      <w:r>
        <w:t>4</w:t>
      </w:r>
      <w:del w:id="567" w:author="David Simons" w:date="2025-06-12T13:00:00Z" w16du:dateUtc="2025-06-12T11:00:00Z">
        <w:r>
          <w:delText>.9</w:delText>
        </w:r>
      </w:del>
      <w:r>
        <w:t xml:space="preserve">, SD = </w:t>
      </w:r>
      <w:del w:id="568" w:author="David Simons" w:date="2025-06-12T13:00:00Z" w16du:dateUtc="2025-06-12T11:00:00Z">
        <w:r>
          <w:delText>5.4</w:delText>
        </w:r>
      </w:del>
      <w:ins w:id="569" w:author="David Simons" w:date="2025-06-12T13:00:00Z" w16du:dateUtc="2025-06-12T11:00:00Z">
        <w:r>
          <w:t>1.2</w:t>
        </w:r>
      </w:ins>
      <w:r>
        <w:t>).</w:t>
      </w:r>
    </w:p>
    <w:p w14:paraId="55FC84B4" w14:textId="76515019" w:rsidR="00D67F80" w:rsidRDefault="00000000" w:rsidP="00EB4377">
      <w:pPr>
        <w:pStyle w:val="BodyText"/>
        <w:spacing w:line="480" w:lineRule="auto"/>
        <w:ind w:firstLine="720"/>
      </w:pPr>
      <w:r>
        <w:t xml:space="preserve">Additionally, </w:t>
      </w:r>
      <w:del w:id="570" w:author="David Simons" w:date="2025-06-12T13:00:00Z" w16du:dateUtc="2025-06-12T11:00:00Z">
        <w:r>
          <w:delText>the highest</w:delText>
        </w:r>
      </w:del>
      <w:ins w:id="571" w:author="David Simons" w:date="2025-06-12T13:00:00Z" w16du:dateUtc="2025-06-12T11:00:00Z">
        <w:r>
          <w:t>maximum</w:t>
        </w:r>
      </w:ins>
      <w:r>
        <w:t xml:space="preserve"> degree</w:t>
      </w:r>
      <w:del w:id="572" w:author="David Simons" w:date="2025-06-12T13:00:00Z" w16du:dateUtc="2025-06-12T11:00:00Z">
        <w:r>
          <w:delText xml:space="preserve"> centrality</w:delText>
        </w:r>
      </w:del>
      <w:r>
        <w:t xml:space="preserve"> values - indicating individuals with the greatest number of connections - were observed in </w:t>
      </w:r>
      <w:ins w:id="573" w:author="David Simons" w:date="2025-06-12T13:00:00Z" w16du:dateUtc="2025-06-12T11:00:00Z">
        <w:r>
          <w:t xml:space="preserve">village (degree = 14) and </w:t>
        </w:r>
      </w:ins>
      <w:r>
        <w:t xml:space="preserve">agricultural (degree = </w:t>
      </w:r>
      <w:del w:id="574" w:author="David Simons" w:date="2025-06-12T13:00:00Z" w16du:dateUtc="2025-06-12T11:00:00Z">
        <w:r>
          <w:lastRenderedPageBreak/>
          <w:delText>24) and village (degree = 20</w:delText>
        </w:r>
      </w:del>
      <w:ins w:id="575" w:author="David Simons" w:date="2025-06-12T13:00:00Z" w16du:dateUtc="2025-06-12T11:00:00Z">
        <w:r>
          <w:t>13</w:t>
        </w:r>
      </w:ins>
      <w:r>
        <w:t>) settings. This suggests that while villages had the highest overall connectivity, certain individuals in agricultural settings acted as highly connected hubs within their networks.</w:t>
      </w:r>
    </w:p>
    <w:p w14:paraId="537BCAD3" w14:textId="7B5EBB5A" w:rsidR="00D67F80" w:rsidRDefault="00000000" w:rsidP="00EB4377">
      <w:pPr>
        <w:pStyle w:val="BodyText"/>
        <w:spacing w:line="480" w:lineRule="auto"/>
        <w:ind w:firstLine="720"/>
      </w:pPr>
      <w:r>
        <w:t xml:space="preserve">Mean betweenness centrality </w:t>
      </w:r>
      <w:del w:id="576" w:author="David Simons" w:date="2025-06-12T13:00:00Z" w16du:dateUtc="2025-06-12T11:00:00Z">
        <w:r>
          <w:delText>followed an anthropogenic gradient,</w:delText>
        </w:r>
      </w:del>
      <w:ins w:id="577" w:author="David Simons" w:date="2025-06-12T13:00:00Z" w16du:dateUtc="2025-06-12T11:00:00Z">
        <w:r>
          <w:t>was</w:t>
        </w:r>
      </w:ins>
      <w:r>
        <w:t xml:space="preserve"> highest in </w:t>
      </w:r>
      <w:del w:id="578" w:author="David Simons" w:date="2025-06-12T13:00:00Z" w16du:dateUtc="2025-06-12T11:00:00Z">
        <w:r>
          <w:delText xml:space="preserve">villages (mean = 3.06, SD = 10.2), decreasing in </w:delText>
        </w:r>
      </w:del>
      <w:r>
        <w:t xml:space="preserve">agricultural </w:t>
      </w:r>
      <w:del w:id="579" w:author="David Simons" w:date="2025-06-12T13:00:00Z" w16du:dateUtc="2025-06-12T11:00:00Z">
        <w:r>
          <w:delText>settings</w:delText>
        </w:r>
      </w:del>
      <w:ins w:id="580" w:author="David Simons" w:date="2025-06-12T13:00:00Z" w16du:dateUtc="2025-06-12T11:00:00Z">
        <w:r>
          <w:t>(mean = 1.4, SD = 8.1) and forest</w:t>
        </w:r>
      </w:ins>
      <w:r>
        <w:t xml:space="preserve"> (mean = </w:t>
      </w:r>
      <w:del w:id="581" w:author="David Simons" w:date="2025-06-12T13:00:00Z" w16du:dateUtc="2025-06-12T11:00:00Z">
        <w:r>
          <w:delText>0.46</w:delText>
        </w:r>
      </w:del>
      <w:ins w:id="582" w:author="David Simons" w:date="2025-06-12T13:00:00Z" w16du:dateUtc="2025-06-12T11:00:00Z">
        <w:r>
          <w:t>1.4</w:t>
        </w:r>
      </w:ins>
      <w:r>
        <w:t xml:space="preserve">, SD = </w:t>
      </w:r>
      <w:del w:id="583" w:author="David Simons" w:date="2025-06-12T13:00:00Z" w16du:dateUtc="2025-06-12T11:00:00Z">
        <w:r>
          <w:delText>2.6)</w:delText>
        </w:r>
      </w:del>
      <w:ins w:id="584" w:author="David Simons" w:date="2025-06-12T13:00:00Z" w16du:dateUtc="2025-06-12T11:00:00Z">
        <w:r>
          <w:t>4.7) settings,</w:t>
        </w:r>
      </w:ins>
      <w:r>
        <w:t xml:space="preserve"> and lowest in </w:t>
      </w:r>
      <w:del w:id="585" w:author="David Simons" w:date="2025-06-12T13:00:00Z" w16du:dateUtc="2025-06-12T11:00:00Z">
        <w:r>
          <w:delText>forests</w:delText>
        </w:r>
      </w:del>
      <w:ins w:id="586" w:author="David Simons" w:date="2025-06-12T13:00:00Z" w16du:dateUtc="2025-06-12T11:00:00Z">
        <w:r>
          <w:t>villages</w:t>
        </w:r>
      </w:ins>
      <w:r>
        <w:t xml:space="preserve"> (mean = 0.</w:t>
      </w:r>
      <w:del w:id="587" w:author="David Simons" w:date="2025-06-12T13:00:00Z" w16du:dateUtc="2025-06-12T11:00:00Z">
        <w:r>
          <w:delText>07</w:delText>
        </w:r>
      </w:del>
      <w:ins w:id="588" w:author="David Simons" w:date="2025-06-12T13:00:00Z" w16du:dateUtc="2025-06-12T11:00:00Z">
        <w:r>
          <w:t>9</w:t>
        </w:r>
      </w:ins>
      <w:r>
        <w:t xml:space="preserve">, SD = </w:t>
      </w:r>
      <w:del w:id="589" w:author="David Simons" w:date="2025-06-12T13:00:00Z" w16du:dateUtc="2025-06-12T11:00:00Z">
        <w:r>
          <w:delText>0.16). This suggests</w:delText>
        </w:r>
      </w:del>
      <w:ins w:id="590" w:author="David Simons" w:date="2025-06-12T13:00:00Z" w16du:dateUtc="2025-06-12T11:00:00Z">
        <w:r>
          <w:t>3.3), suggesting</w:t>
        </w:r>
      </w:ins>
      <w:r>
        <w:t xml:space="preserve"> that animals in </w:t>
      </w:r>
      <w:ins w:id="591" w:author="David Simons" w:date="2025-06-12T13:00:00Z" w16du:dateUtc="2025-06-12T11:00:00Z">
        <w:r>
          <w:t xml:space="preserve">more </w:t>
        </w:r>
      </w:ins>
      <w:r>
        <w:t xml:space="preserve">human-modified environments </w:t>
      </w:r>
      <w:del w:id="592" w:author="David Simons" w:date="2025-06-12T13:00:00Z" w16du:dateUtc="2025-06-12T11:00:00Z">
        <w:r>
          <w:delText>played a greater role in</w:delText>
        </w:r>
      </w:del>
      <w:ins w:id="593" w:author="David Simons" w:date="2025-06-12T13:00:00Z" w16du:dateUtc="2025-06-12T11:00:00Z">
        <w:r>
          <w:t>were less likely to act as bridges</w:t>
        </w:r>
      </w:ins>
      <w:r>
        <w:t xml:space="preserve"> connecting otherwise separate parts of the network.</w:t>
      </w:r>
    </w:p>
    <w:p w14:paraId="4F20EDE6" w14:textId="4BA528CD" w:rsidR="00D67F80" w:rsidRDefault="00000000" w:rsidP="00EB4377">
      <w:pPr>
        <w:pStyle w:val="BodyText"/>
        <w:spacing w:line="480" w:lineRule="auto"/>
        <w:ind w:firstLine="720"/>
      </w:pPr>
      <w:r>
        <w:t xml:space="preserve">Degree centrality varied across species, with the highest values </w:t>
      </w:r>
      <w:ins w:id="594" w:author="David Simons" w:date="2025-06-12T13:00:00Z" w16du:dateUtc="2025-06-12T11:00:00Z">
        <w:r>
          <w:t xml:space="preserve">typically </w:t>
        </w:r>
      </w:ins>
      <w:r>
        <w:t xml:space="preserve">observed in species more common in agricultural settings. </w:t>
      </w:r>
      <w:del w:id="595" w:author="David Simons" w:date="2025-06-12T13:00:00Z" w16du:dateUtc="2025-06-12T11:00:00Z">
        <w:r>
          <w:rPr>
            <w:i/>
            <w:iCs/>
          </w:rPr>
          <w:delText>L.</w:delText>
        </w:r>
      </w:del>
      <w:ins w:id="596" w:author="David Simons" w:date="2025-06-12T13:00:00Z" w16du:dateUtc="2025-06-12T11:00:00Z">
        <w:r>
          <w:t xml:space="preserve">Native rodent species </w:t>
        </w:r>
        <w:r>
          <w:rPr>
            <w:i/>
            <w:iCs/>
          </w:rPr>
          <w:t>L.</w:t>
        </w:r>
      </w:ins>
      <w:r>
        <w:rPr>
          <w:i/>
          <w:iCs/>
        </w:rPr>
        <w:t xml:space="preserve"> </w:t>
      </w:r>
      <w:proofErr w:type="spellStart"/>
      <w:r>
        <w:rPr>
          <w:i/>
          <w:iCs/>
        </w:rPr>
        <w:t>sikapusi</w:t>
      </w:r>
      <w:proofErr w:type="spellEnd"/>
      <w:r>
        <w:t xml:space="preserve">, </w:t>
      </w:r>
      <w:r>
        <w:rPr>
          <w:i/>
          <w:iCs/>
        </w:rPr>
        <w:t xml:space="preserve">M. </w:t>
      </w:r>
      <w:proofErr w:type="spellStart"/>
      <w:r>
        <w:rPr>
          <w:i/>
          <w:iCs/>
        </w:rPr>
        <w:t>setulosus</w:t>
      </w:r>
      <w:proofErr w:type="spellEnd"/>
      <w:r>
        <w:t xml:space="preserve">, </w:t>
      </w:r>
      <w:r>
        <w:rPr>
          <w:i/>
          <w:iCs/>
        </w:rPr>
        <w:t>P. rostratus</w:t>
      </w:r>
      <w:r>
        <w:t xml:space="preserve">, and </w:t>
      </w:r>
      <w:ins w:id="597" w:author="David Simons" w:date="2025-06-12T13:00:00Z" w16du:dateUtc="2025-06-12T11:00:00Z">
        <w:r>
          <w:t xml:space="preserve">the shrew </w:t>
        </w:r>
      </w:ins>
      <w:r>
        <w:rPr>
          <w:i/>
          <w:iCs/>
        </w:rPr>
        <w:t xml:space="preserve">C. </w:t>
      </w:r>
      <w:proofErr w:type="spellStart"/>
      <w:r>
        <w:rPr>
          <w:i/>
          <w:iCs/>
        </w:rPr>
        <w:t>olivieri</w:t>
      </w:r>
      <w:proofErr w:type="spellEnd"/>
      <w:r>
        <w:t xml:space="preserve"> </w:t>
      </w:r>
      <w:del w:id="598" w:author="David Simons" w:date="2025-06-12T13:00:00Z" w16du:dateUtc="2025-06-12T11:00:00Z">
        <w:r>
          <w:delText xml:space="preserve">— three native rodents and one shrew — </w:delText>
        </w:r>
      </w:del>
      <w:r>
        <w:t xml:space="preserve">had individuals with </w:t>
      </w:r>
      <w:del w:id="599" w:author="David Simons" w:date="2025-06-12T13:00:00Z" w16du:dateUtc="2025-06-12T11:00:00Z">
        <w:r>
          <w:delText>degree centrality values</w:delText>
        </w:r>
      </w:del>
      <w:ins w:id="600" w:author="David Simons" w:date="2025-06-12T13:00:00Z" w16du:dateUtc="2025-06-12T11:00:00Z">
        <w:r>
          <w:t>degrees</w:t>
        </w:r>
      </w:ins>
      <w:r>
        <w:t xml:space="preserve"> up to </w:t>
      </w:r>
      <w:del w:id="601" w:author="David Simons" w:date="2025-06-12T13:00:00Z" w16du:dateUtc="2025-06-12T11:00:00Z">
        <w:r>
          <w:delText>24</w:delText>
        </w:r>
      </w:del>
      <w:ins w:id="602" w:author="David Simons" w:date="2025-06-12T13:00:00Z" w16du:dateUtc="2025-06-12T11:00:00Z">
        <w:r>
          <w:t>13</w:t>
        </w:r>
      </w:ins>
      <w:r>
        <w:t xml:space="preserve">, though most </w:t>
      </w:r>
      <w:del w:id="603" w:author="David Simons" w:date="2025-06-12T13:00:00Z" w16du:dateUtc="2025-06-12T11:00:00Z">
        <w:r>
          <w:delText>had</w:delText>
        </w:r>
      </w:del>
      <w:ins w:id="604" w:author="David Simons" w:date="2025-06-12T13:00:00Z" w16du:dateUtc="2025-06-12T11:00:00Z">
        <w:r>
          <w:t>were</w:t>
        </w:r>
      </w:ins>
      <w:r>
        <w:t xml:space="preserve"> lower values (Figure 3). In villages, </w:t>
      </w:r>
      <w:del w:id="605" w:author="David Simons" w:date="2025-06-12T13:00:00Z" w16du:dateUtc="2025-06-12T11:00:00Z">
        <w:r>
          <w:rPr>
            <w:i/>
            <w:iCs/>
          </w:rPr>
          <w:delText>Mus musculus</w:delText>
        </w:r>
        <w:r>
          <w:delText>, a synanthropic</w:delText>
        </w:r>
      </w:del>
      <w:ins w:id="606" w:author="David Simons" w:date="2025-06-12T13:00:00Z" w16du:dateUtc="2025-06-12T11:00:00Z">
        <w:r>
          <w:t>the</w:t>
        </w:r>
      </w:ins>
      <w:r>
        <w:t xml:space="preserve"> invasive </w:t>
      </w:r>
      <w:del w:id="607" w:author="David Simons" w:date="2025-06-12T13:00:00Z" w16du:dateUtc="2025-06-12T11:00:00Z">
        <w:r>
          <w:delText>species, had a</w:delText>
        </w:r>
      </w:del>
      <w:ins w:id="608" w:author="David Simons" w:date="2025-06-12T13:00:00Z" w16du:dateUtc="2025-06-12T11:00:00Z">
        <w:r>
          <w:t xml:space="preserve">synanthropes </w:t>
        </w:r>
        <w:r>
          <w:rPr>
            <w:i/>
            <w:iCs/>
          </w:rPr>
          <w:t>M. musculus</w:t>
        </w:r>
        <w:r>
          <w:t xml:space="preserve"> and </w:t>
        </w:r>
        <w:r>
          <w:rPr>
            <w:i/>
            <w:iCs/>
          </w:rPr>
          <w:t>R. rattus</w:t>
        </w:r>
        <w:r>
          <w:t xml:space="preserve"> reached</w:t>
        </w:r>
      </w:ins>
      <w:r>
        <w:t xml:space="preserve"> maximum </w:t>
      </w:r>
      <w:del w:id="609" w:author="David Simons" w:date="2025-06-12T13:00:00Z" w16du:dateUtc="2025-06-12T11:00:00Z">
        <w:r>
          <w:delText>degree</w:delText>
        </w:r>
      </w:del>
      <w:ins w:id="610" w:author="David Simons" w:date="2025-06-12T13:00:00Z" w16du:dateUtc="2025-06-12T11:00:00Z">
        <w:r>
          <w:t>degrees</w:t>
        </w:r>
      </w:ins>
      <w:r>
        <w:t xml:space="preserve"> of </w:t>
      </w:r>
      <w:del w:id="611" w:author="David Simons" w:date="2025-06-12T13:00:00Z" w16du:dateUtc="2025-06-12T11:00:00Z">
        <w:r>
          <w:delText>20</w:delText>
        </w:r>
      </w:del>
      <w:ins w:id="612" w:author="David Simons" w:date="2025-06-12T13:00:00Z" w16du:dateUtc="2025-06-12T11:00:00Z">
        <w:r>
          <w:t>14</w:t>
        </w:r>
      </w:ins>
      <w:r>
        <w:t xml:space="preserve"> and </w:t>
      </w:r>
      <w:del w:id="613" w:author="David Simons" w:date="2025-06-12T13:00:00Z" w16du:dateUtc="2025-06-12T11:00:00Z">
        <w:r>
          <w:delText>a</w:delText>
        </w:r>
      </w:del>
      <w:ins w:id="614" w:author="David Simons" w:date="2025-06-12T13:00:00Z" w16du:dateUtc="2025-06-12T11:00:00Z">
        <w:r>
          <w:t>11 with</w:t>
        </w:r>
      </w:ins>
      <w:r>
        <w:t xml:space="preserve"> high </w:t>
      </w:r>
      <w:del w:id="615" w:author="David Simons" w:date="2025-06-12T13:00:00Z" w16du:dateUtc="2025-06-12T11:00:00Z">
        <w:r>
          <w:delText>median degree. In</w:delText>
        </w:r>
      </w:del>
      <w:ins w:id="616" w:author="David Simons" w:date="2025-06-12T13:00:00Z" w16du:dateUtc="2025-06-12T11:00:00Z">
        <w:r>
          <w:t>mean degrees (4.1 and 4.7 respectively). By</w:t>
        </w:r>
      </w:ins>
      <w:r>
        <w:t xml:space="preserve"> contrast, </w:t>
      </w:r>
      <w:r>
        <w:rPr>
          <w:i/>
          <w:iCs/>
        </w:rPr>
        <w:t xml:space="preserve">M. </w:t>
      </w:r>
      <w:proofErr w:type="spellStart"/>
      <w:r>
        <w:rPr>
          <w:i/>
          <w:iCs/>
        </w:rPr>
        <w:t>natalensis</w:t>
      </w:r>
      <w:proofErr w:type="spellEnd"/>
      <w:r>
        <w:t xml:space="preserve">, </w:t>
      </w:r>
      <w:del w:id="617" w:author="David Simons" w:date="2025-06-12T13:00:00Z" w16du:dateUtc="2025-06-12T11:00:00Z">
        <w:r>
          <w:delText>despite being</w:delText>
        </w:r>
      </w:del>
      <w:ins w:id="618" w:author="David Simons" w:date="2025-06-12T13:00:00Z" w16du:dateUtc="2025-06-12T11:00:00Z">
        <w:r>
          <w:t>though</w:t>
        </w:r>
      </w:ins>
      <w:r>
        <w:t xml:space="preserve"> abundant in both agricultural and village settings, had </w:t>
      </w:r>
      <w:del w:id="619" w:author="David Simons" w:date="2025-06-12T13:00:00Z" w16du:dateUtc="2025-06-12T11:00:00Z">
        <w:r>
          <w:delText xml:space="preserve">a </w:delText>
        </w:r>
      </w:del>
      <w:r>
        <w:t>lower maximum degree (</w:t>
      </w:r>
      <w:del w:id="620" w:author="David Simons" w:date="2025-06-12T13:00:00Z" w16du:dateUtc="2025-06-12T11:00:00Z">
        <w:r>
          <w:delText>12</w:delText>
        </w:r>
      </w:del>
      <w:ins w:id="621" w:author="David Simons" w:date="2025-06-12T13:00:00Z" w16du:dateUtc="2025-06-12T11:00:00Z">
        <w:r>
          <w:t>8</w:t>
        </w:r>
      </w:ins>
      <w:r>
        <w:t xml:space="preserve"> in villages, </w:t>
      </w:r>
      <w:del w:id="622" w:author="David Simons" w:date="2025-06-12T13:00:00Z" w16du:dateUtc="2025-06-12T11:00:00Z">
        <w:r>
          <w:delText>9</w:delText>
        </w:r>
      </w:del>
      <w:ins w:id="623" w:author="David Simons" w:date="2025-06-12T13:00:00Z" w16du:dateUtc="2025-06-12T11:00:00Z">
        <w:r>
          <w:t>6</w:t>
        </w:r>
      </w:ins>
      <w:r>
        <w:t xml:space="preserve"> in agriculture) and </w:t>
      </w:r>
      <w:del w:id="624" w:author="David Simons" w:date="2025-06-12T13:00:00Z" w16du:dateUtc="2025-06-12T11:00:00Z">
        <w:r>
          <w:delText xml:space="preserve">a </w:delText>
        </w:r>
      </w:del>
      <w:r>
        <w:t xml:space="preserve">similar </w:t>
      </w:r>
      <w:del w:id="625" w:author="David Simons" w:date="2025-06-12T13:00:00Z" w16du:dateUtc="2025-06-12T11:00:00Z">
        <w:r>
          <w:delText>median degree across both (5</w:delText>
        </w:r>
      </w:del>
      <w:ins w:id="626" w:author="David Simons" w:date="2025-06-12T13:00:00Z" w16du:dateUtc="2025-06-12T11:00:00Z">
        <w:r>
          <w:t>mean values (2.3</w:t>
        </w:r>
      </w:ins>
      <w:r>
        <w:t xml:space="preserve"> and </w:t>
      </w:r>
      <w:del w:id="627" w:author="David Simons" w:date="2025-06-12T13:00:00Z" w16du:dateUtc="2025-06-12T11:00:00Z">
        <w:r>
          <w:delText>4</w:delText>
        </w:r>
      </w:del>
      <w:ins w:id="628" w:author="David Simons" w:date="2025-06-12T13:00:00Z" w16du:dateUtc="2025-06-12T11:00:00Z">
        <w:r>
          <w:t>1.8</w:t>
        </w:r>
      </w:ins>
      <w:r>
        <w:t>, respectively).</w:t>
      </w:r>
    </w:p>
    <w:p w14:paraId="3D5363F3" w14:textId="77777777" w:rsidR="00D67F80" w:rsidRDefault="00000000">
      <w:pPr>
        <w:pStyle w:val="CaptionedFigure"/>
        <w:spacing w:line="480" w:lineRule="auto"/>
        <w:ind w:firstLine="720"/>
        <w:pPrChange w:id="629" w:author="David Simons" w:date="2025-06-12T13:00:00Z" w16du:dateUtc="2025-06-12T11:00:00Z">
          <w:pPr>
            <w:pStyle w:val="CaptionedFigure"/>
            <w:spacing w:line="480" w:lineRule="auto"/>
          </w:pPr>
        </w:pPrChange>
      </w:pPr>
      <w:ins w:id="630" w:author="David Simons" w:date="2025-06-12T13:00:00Z" w16du:dateUtc="2025-06-12T11:00:00Z">
        <w:r>
          <w:rPr>
            <w:noProof/>
          </w:rPr>
          <w:lastRenderedPageBreak/>
          <w:drawing>
            <wp:inline distT="0" distB="0" distL="0" distR="0" wp14:anchorId="21487D61" wp14:editId="74FEBA3E">
              <wp:extent cx="5334000" cy="6223000"/>
              <wp:effectExtent l="0" t="0" r="0" b="0"/>
              <wp:docPr id="42" name="Picture" descr="Figure 3: The degree (number of contacts) of individual small mammals stratified by species and land use type. Boxes contain the median and inter-quartile range of the degree distribution. Whiskers include the upper and lower quartile with outliers shown as points."/>
              <wp:cNvGraphicFramePr/>
              <a:graphic xmlns:a="http://schemas.openxmlformats.org/drawingml/2006/main">
                <a:graphicData uri="http://schemas.openxmlformats.org/drawingml/2006/picture">
                  <pic:pic xmlns:pic="http://schemas.openxmlformats.org/drawingml/2006/picture">
                    <pic:nvPicPr>
                      <pic:cNvPr id="43" name="Picture" descr="../output/figures/Figure_3.png"/>
                      <pic:cNvPicPr>
                        <a:picLocks noChangeAspect="1" noChangeArrowheads="1"/>
                      </pic:cNvPicPr>
                    </pic:nvPicPr>
                    <pic:blipFill>
                      <a:blip r:embed="rId8"/>
                      <a:stretch>
                        <a:fillRect/>
                      </a:stretch>
                    </pic:blipFill>
                    <pic:spPr bwMode="auto">
                      <a:xfrm>
                        <a:off x="0" y="0"/>
                        <a:ext cx="5334000" cy="6223000"/>
                      </a:xfrm>
                      <a:prstGeom prst="rect">
                        <a:avLst/>
                      </a:prstGeom>
                      <a:noFill/>
                      <a:ln w="9525">
                        <a:noFill/>
                        <a:headEnd/>
                        <a:tailEnd/>
                      </a:ln>
                    </pic:spPr>
                  </pic:pic>
                </a:graphicData>
              </a:graphic>
            </wp:inline>
          </w:drawing>
        </w:r>
      </w:ins>
    </w:p>
    <w:p w14:paraId="432E417C" w14:textId="77777777" w:rsidR="00D67F80" w:rsidRDefault="00000000" w:rsidP="009E1BF6">
      <w:pPr>
        <w:pStyle w:val="ImageCaption"/>
        <w:spacing w:line="480" w:lineRule="auto"/>
      </w:pPr>
      <w:r>
        <w:t>Figure 3: The degree (number of contacts) of individual small mammals stratified by species and land use type. Boxes contain the median and inter-quartile range of the degree distribution. Whiskers include the upper and lower quartile with outliers shown as points.</w:t>
      </w:r>
    </w:p>
    <w:p w14:paraId="60931493" w14:textId="1A1B12AC" w:rsidR="00D67F80" w:rsidRDefault="00000000" w:rsidP="00EB4377">
      <w:pPr>
        <w:pStyle w:val="BodyText"/>
        <w:spacing w:line="480" w:lineRule="auto"/>
        <w:ind w:firstLine="720"/>
      </w:pPr>
      <w:r>
        <w:lastRenderedPageBreak/>
        <w:t xml:space="preserve">No consistent trend in degree centrality was observed across all species when stratified by land use type (Figure 3). For commensal species such as </w:t>
      </w:r>
      <w:r>
        <w:rPr>
          <w:i/>
          <w:iCs/>
        </w:rPr>
        <w:t xml:space="preserve">M. </w:t>
      </w:r>
      <w:proofErr w:type="spellStart"/>
      <w:r>
        <w:rPr>
          <w:i/>
          <w:iCs/>
        </w:rPr>
        <w:t>natalensis</w:t>
      </w:r>
      <w:proofErr w:type="spellEnd"/>
      <w:r>
        <w:t xml:space="preserve">, </w:t>
      </w:r>
      <w:del w:id="631" w:author="David Simons" w:date="2025-06-12T13:00:00Z" w16du:dateUtc="2025-06-12T11:00:00Z">
        <w:r>
          <w:rPr>
            <w:i/>
            <w:iCs/>
          </w:rPr>
          <w:delText>Rattus</w:delText>
        </w:r>
      </w:del>
      <w:ins w:id="632" w:author="David Simons" w:date="2025-06-12T13:00:00Z" w16du:dateUtc="2025-06-12T11:00:00Z">
        <w:r>
          <w:rPr>
            <w:i/>
            <w:iCs/>
          </w:rPr>
          <w:t>R.</w:t>
        </w:r>
      </w:ins>
      <w:r>
        <w:rPr>
          <w:i/>
          <w:iCs/>
        </w:rPr>
        <w:t xml:space="preserve"> rattus</w:t>
      </w:r>
      <w:r>
        <w:t xml:space="preserve"> and </w:t>
      </w:r>
      <w:r>
        <w:rPr>
          <w:i/>
          <w:iCs/>
        </w:rPr>
        <w:t>M. musculus</w:t>
      </w:r>
      <w:r>
        <w:t xml:space="preserve"> the median degree centrality was elevated in villages. However, for </w:t>
      </w:r>
      <w:r>
        <w:rPr>
          <w:i/>
          <w:iCs/>
        </w:rPr>
        <w:t xml:space="preserve">M. </w:t>
      </w:r>
      <w:proofErr w:type="spellStart"/>
      <w:r>
        <w:rPr>
          <w:i/>
          <w:iCs/>
        </w:rPr>
        <w:t>natalensis</w:t>
      </w:r>
      <w:proofErr w:type="spellEnd"/>
      <w:r>
        <w:t xml:space="preserve"> and </w:t>
      </w:r>
      <w:r>
        <w:rPr>
          <w:i/>
          <w:iCs/>
        </w:rPr>
        <w:t>R. rattus</w:t>
      </w:r>
      <w:r>
        <w:t>, no statistically significant differences were detected in degree distributions when stratified by land use.</w:t>
      </w:r>
    </w:p>
    <w:p w14:paraId="05894624" w14:textId="77777777" w:rsidR="00D67F80" w:rsidRDefault="00000000" w:rsidP="009E1BF6">
      <w:pPr>
        <w:pStyle w:val="Heading2"/>
        <w:spacing w:line="480" w:lineRule="auto"/>
      </w:pPr>
      <w:bookmarkStart w:id="633" w:name="X56a5c54cf38ff8fda48f505f7c0992ae8308b3f"/>
      <w:bookmarkEnd w:id="550"/>
      <w:r>
        <w:t>Describing inter- and intra-specific contact within small mammal communities</w:t>
      </w:r>
    </w:p>
    <w:p w14:paraId="7E54746B" w14:textId="25F52A60" w:rsidR="00D67F80" w:rsidRDefault="00000000" w:rsidP="00EB4377">
      <w:pPr>
        <w:pStyle w:val="FirstParagraph"/>
        <w:spacing w:line="480" w:lineRule="auto"/>
        <w:ind w:firstLine="720"/>
      </w:pPr>
      <w:r>
        <w:t>Species with more detected individuals generally exhibited a greater number of inter-specific contacts (</w:t>
      </w:r>
      <w:r>
        <w:rPr>
          <w:i/>
          <w:iCs/>
        </w:rPr>
        <w:t>r</w:t>
      </w:r>
      <w:r>
        <w:t xml:space="preserve"> = 0.</w:t>
      </w:r>
      <w:del w:id="634" w:author="David Simons" w:date="2025-06-12T13:00:00Z" w16du:dateUtc="2025-06-12T11:00:00Z">
        <w:r>
          <w:delText>62</w:delText>
        </w:r>
      </w:del>
      <w:ins w:id="635" w:author="David Simons" w:date="2025-06-12T13:00:00Z" w16du:dateUtc="2025-06-12T11:00:00Z">
        <w:r>
          <w:t>73</w:t>
        </w:r>
      </w:ins>
      <w:r>
        <w:t xml:space="preserve">, </w:t>
      </w:r>
      <w:r>
        <w:rPr>
          <w:i/>
          <w:iCs/>
        </w:rPr>
        <w:t>p</w:t>
      </w:r>
      <w:r>
        <w:t xml:space="preserve"> </w:t>
      </w:r>
      <w:del w:id="636" w:author="David Simons" w:date="2025-06-12T13:00:00Z" w16du:dateUtc="2025-06-12T11:00:00Z">
        <w:r>
          <w:delText>=</w:delText>
        </w:r>
      </w:del>
      <w:ins w:id="637" w:author="David Simons" w:date="2025-06-12T13:00:00Z" w16du:dateUtc="2025-06-12T11:00:00Z">
        <w:r>
          <w:t>&lt;</w:t>
        </w:r>
      </w:ins>
      <w:r>
        <w:t xml:space="preserve"> 0.</w:t>
      </w:r>
      <w:del w:id="638" w:author="David Simons" w:date="2025-06-12T13:00:00Z" w16du:dateUtc="2025-06-12T11:00:00Z">
        <w:r>
          <w:delText>007</w:delText>
        </w:r>
      </w:del>
      <w:ins w:id="639" w:author="David Simons" w:date="2025-06-12T13:00:00Z" w16du:dateUtc="2025-06-12T11:00:00Z">
        <w:r>
          <w:t>001</w:t>
        </w:r>
      </w:ins>
      <w:r>
        <w:t xml:space="preserve">, </w:t>
      </w:r>
      <w:r>
        <w:rPr>
          <w:i/>
          <w:iCs/>
        </w:rPr>
        <w:t>n</w:t>
      </w:r>
      <w:r>
        <w:t xml:space="preserve"> = 15, Pearson correlation). For instance, the frequently detected species, </w:t>
      </w:r>
      <w:r>
        <w:rPr>
          <w:i/>
          <w:iCs/>
        </w:rPr>
        <w:t xml:space="preserve">M. </w:t>
      </w:r>
      <w:proofErr w:type="spellStart"/>
      <w:r>
        <w:rPr>
          <w:i/>
          <w:iCs/>
        </w:rPr>
        <w:t>natalensis</w:t>
      </w:r>
      <w:proofErr w:type="spellEnd"/>
      <w:r>
        <w:t xml:space="preserve">, </w:t>
      </w:r>
      <w:r>
        <w:rPr>
          <w:i/>
          <w:iCs/>
        </w:rPr>
        <w:t>P. rostratus</w:t>
      </w:r>
      <w:r>
        <w:t xml:space="preserve"> and </w:t>
      </w:r>
      <w:r>
        <w:rPr>
          <w:i/>
          <w:iCs/>
        </w:rPr>
        <w:t>R. rattus</w:t>
      </w:r>
      <w:r>
        <w:t xml:space="preserve"> each had contacts with more than </w:t>
      </w:r>
      <w:del w:id="640" w:author="David Simons" w:date="2025-06-12T13:00:00Z" w16du:dateUtc="2025-06-12T11:00:00Z">
        <w:r>
          <w:delText>12</w:delText>
        </w:r>
      </w:del>
      <w:ins w:id="641" w:author="David Simons" w:date="2025-06-12T13:00:00Z" w16du:dateUtc="2025-06-12T11:00:00Z">
        <w:r>
          <w:t>11</w:t>
        </w:r>
      </w:ins>
      <w:r>
        <w:t xml:space="preserve"> other species. An exception to this trend was </w:t>
      </w:r>
      <w:r>
        <w:rPr>
          <w:i/>
          <w:iCs/>
        </w:rPr>
        <w:t>M. musculus</w:t>
      </w:r>
      <w:r>
        <w:t>, which, despite being the fourth most frequently detected species, only had observed contacts with four other species (Figure 4 and Supplementary Figures 4.1 and 4.2).</w:t>
      </w:r>
    </w:p>
    <w:p w14:paraId="0903268F" w14:textId="4967689C" w:rsidR="00D67F80" w:rsidRDefault="00000000" w:rsidP="00EB4377">
      <w:pPr>
        <w:pStyle w:val="BodyText"/>
        <w:spacing w:line="480" w:lineRule="auto"/>
        <w:ind w:firstLine="720"/>
      </w:pPr>
      <w:r>
        <w:t xml:space="preserve">Intra-specific contacts were common for most species, but notable differences emerged across land use types. For example, </w:t>
      </w:r>
      <w:r>
        <w:rPr>
          <w:i/>
          <w:iCs/>
        </w:rPr>
        <w:t xml:space="preserve">M. </w:t>
      </w:r>
      <w:proofErr w:type="spellStart"/>
      <w:r>
        <w:rPr>
          <w:i/>
          <w:iCs/>
        </w:rPr>
        <w:t>natalensis</w:t>
      </w:r>
      <w:proofErr w:type="spellEnd"/>
      <w:r>
        <w:t xml:space="preserve"> interacted with 12 other species in agricultural land use settings, with 45% of all observed contacts involving other individuals of the same species (Figure 3). However, in village settings, where </w:t>
      </w:r>
      <w:r>
        <w:rPr>
          <w:i/>
          <w:iCs/>
        </w:rPr>
        <w:t xml:space="preserve">M. </w:t>
      </w:r>
      <w:proofErr w:type="spellStart"/>
      <w:r>
        <w:rPr>
          <w:i/>
          <w:iCs/>
        </w:rPr>
        <w:t>natalensis</w:t>
      </w:r>
      <w:proofErr w:type="spellEnd"/>
      <w:r>
        <w:t xml:space="preserve"> interacted with fewer species (9), the proportion of intra-specific contacts decreased to 31% (Supplementary Figure 4.2). Not all species showed a dominance of intra-specific contacts. For example, in agricultural areas, </w:t>
      </w:r>
      <w:r>
        <w:rPr>
          <w:i/>
          <w:iCs/>
        </w:rPr>
        <w:t xml:space="preserve">L. </w:t>
      </w:r>
      <w:proofErr w:type="spellStart"/>
      <w:r>
        <w:rPr>
          <w:i/>
          <w:iCs/>
        </w:rPr>
        <w:t>sikapusi</w:t>
      </w:r>
      <w:proofErr w:type="spellEnd"/>
      <w:r>
        <w:t xml:space="preserve"> interacted with </w:t>
      </w:r>
      <w:del w:id="642" w:author="David Simons" w:date="2025-06-12T13:00:00Z" w16du:dateUtc="2025-06-12T11:00:00Z">
        <w:r>
          <w:delText>12</w:delText>
        </w:r>
      </w:del>
      <w:ins w:id="643" w:author="David Simons" w:date="2025-06-12T13:00:00Z" w16du:dateUtc="2025-06-12T11:00:00Z">
        <w:r>
          <w:t>11</w:t>
        </w:r>
      </w:ins>
      <w:r>
        <w:t xml:space="preserve"> other species. </w:t>
      </w:r>
      <w:r>
        <w:lastRenderedPageBreak/>
        <w:t xml:space="preserve">However, a similar proportion of contacts for this species came from </w:t>
      </w:r>
      <w:r>
        <w:rPr>
          <w:i/>
          <w:iCs/>
        </w:rPr>
        <w:t>P. rostratus</w:t>
      </w:r>
      <w:r>
        <w:t xml:space="preserve"> (27%) as from other individuals of </w:t>
      </w:r>
      <w:r>
        <w:rPr>
          <w:i/>
          <w:iCs/>
        </w:rPr>
        <w:t xml:space="preserve">L. </w:t>
      </w:r>
      <w:proofErr w:type="spellStart"/>
      <w:r>
        <w:rPr>
          <w:i/>
          <w:iCs/>
        </w:rPr>
        <w:t>sikapusi</w:t>
      </w:r>
      <w:proofErr w:type="spellEnd"/>
      <w:r>
        <w:t xml:space="preserve"> (26%).</w:t>
      </w:r>
    </w:p>
    <w:p w14:paraId="58EAEED3" w14:textId="77777777" w:rsidR="00D67F80" w:rsidRDefault="00000000">
      <w:pPr>
        <w:pStyle w:val="CaptionedFigure"/>
        <w:spacing w:line="480" w:lineRule="auto"/>
        <w:ind w:firstLine="720"/>
        <w:pPrChange w:id="644" w:author="David Simons" w:date="2025-06-12T13:00:00Z" w16du:dateUtc="2025-06-12T11:00:00Z">
          <w:pPr>
            <w:pStyle w:val="CaptionedFigure"/>
            <w:spacing w:line="480" w:lineRule="auto"/>
          </w:pPr>
        </w:pPrChange>
      </w:pPr>
      <w:ins w:id="645" w:author="David Simons" w:date="2025-06-12T13:00:00Z" w16du:dateUtc="2025-06-12T11:00:00Z">
        <w:r>
          <w:rPr>
            <w:noProof/>
          </w:rPr>
          <w:drawing>
            <wp:inline distT="0" distB="0" distL="0" distR="0" wp14:anchorId="6B3BCBB7" wp14:editId="70031A99">
              <wp:extent cx="5334000" cy="4741333"/>
              <wp:effectExtent l="0" t="0" r="0" b="0"/>
              <wp:docPr id="46" name="Picture" descr="Figure 4: The proportion of contacts between individual small mammals in agricultural land use. Darker colours indicate increasing proportions of observed contacts to a species (Contact to) from named species (Contact from). Numbers in the cells correspond to the proportion of contacts to a species from a named species. For example, 45% of all contacts to Mastomys natalensis are from other M. natalensis while 9% of contacts are from Lophuromys sikapusi. Percentages sum to 100% in the Contact to axis, while they may exceed 100% in Contact from. Species are ordered by the total number detected in this study with M. natalensis (N = 113) in the bottom left."/>
              <wp:cNvGraphicFramePr/>
              <a:graphic xmlns:a="http://schemas.openxmlformats.org/drawingml/2006/main">
                <a:graphicData uri="http://schemas.openxmlformats.org/drawingml/2006/picture">
                  <pic:pic xmlns:pic="http://schemas.openxmlformats.org/drawingml/2006/picture">
                    <pic:nvPicPr>
                      <pic:cNvPr id="47" name="Picture" descr="../output/figures/Figure_4.png"/>
                      <pic:cNvPicPr>
                        <a:picLocks noChangeAspect="1" noChangeArrowheads="1"/>
                      </pic:cNvPicPr>
                    </pic:nvPicPr>
                    <pic:blipFill>
                      <a:blip r:embed="rId9"/>
                      <a:stretch>
                        <a:fillRect/>
                      </a:stretch>
                    </pic:blipFill>
                    <pic:spPr bwMode="auto">
                      <a:xfrm>
                        <a:off x="0" y="0"/>
                        <a:ext cx="5334000" cy="4741333"/>
                      </a:xfrm>
                      <a:prstGeom prst="rect">
                        <a:avLst/>
                      </a:prstGeom>
                      <a:noFill/>
                      <a:ln w="9525">
                        <a:noFill/>
                        <a:headEnd/>
                        <a:tailEnd/>
                      </a:ln>
                    </pic:spPr>
                  </pic:pic>
                </a:graphicData>
              </a:graphic>
            </wp:inline>
          </w:drawing>
        </w:r>
      </w:ins>
    </w:p>
    <w:p w14:paraId="47D8FB4E" w14:textId="77777777" w:rsidR="00D67F80" w:rsidRDefault="00000000" w:rsidP="009E1BF6">
      <w:pPr>
        <w:pStyle w:val="ImageCaption"/>
        <w:spacing w:line="480" w:lineRule="auto"/>
      </w:pPr>
      <w:r>
        <w:t xml:space="preserve">Figure 4: The proportion of contacts between individual small mammals in agricultural land use. Darker </w:t>
      </w:r>
      <w:proofErr w:type="spellStart"/>
      <w:r>
        <w:t>colours</w:t>
      </w:r>
      <w:proofErr w:type="spellEnd"/>
      <w:r>
        <w:t xml:space="preserve"> indicate increasing proportions of observed contacts to a species (Contact to) from named species (Contact from). Numbers in the cells correspond to the proportion of contacts to a species from a named species. For example, 45% of all contacts to </w:t>
      </w:r>
      <w:proofErr w:type="spellStart"/>
      <w:r>
        <w:rPr>
          <w:iCs/>
        </w:rPr>
        <w:t>Mastomys</w:t>
      </w:r>
      <w:proofErr w:type="spellEnd"/>
      <w:r>
        <w:rPr>
          <w:iCs/>
        </w:rPr>
        <w:t xml:space="preserve"> </w:t>
      </w:r>
      <w:proofErr w:type="spellStart"/>
      <w:r>
        <w:rPr>
          <w:iCs/>
        </w:rPr>
        <w:t>natalensis</w:t>
      </w:r>
      <w:proofErr w:type="spellEnd"/>
      <w:r>
        <w:t xml:space="preserve"> are from other </w:t>
      </w:r>
      <w:r>
        <w:rPr>
          <w:iCs/>
        </w:rPr>
        <w:t xml:space="preserve">M. </w:t>
      </w:r>
      <w:proofErr w:type="spellStart"/>
      <w:r>
        <w:rPr>
          <w:iCs/>
        </w:rPr>
        <w:t>natalensis</w:t>
      </w:r>
      <w:proofErr w:type="spellEnd"/>
      <w:r>
        <w:t xml:space="preserve"> while 9% of contacts are from </w:t>
      </w:r>
      <w:proofErr w:type="spellStart"/>
      <w:r>
        <w:rPr>
          <w:iCs/>
        </w:rPr>
        <w:t>Lophuromys</w:t>
      </w:r>
      <w:proofErr w:type="spellEnd"/>
      <w:r>
        <w:rPr>
          <w:iCs/>
        </w:rPr>
        <w:t xml:space="preserve"> </w:t>
      </w:r>
      <w:proofErr w:type="spellStart"/>
      <w:r>
        <w:rPr>
          <w:iCs/>
        </w:rPr>
        <w:t>sikapusi</w:t>
      </w:r>
      <w:proofErr w:type="spellEnd"/>
      <w:r>
        <w:t xml:space="preserve">. Percentages sum to 100% in the </w:t>
      </w:r>
      <w:r>
        <w:rPr>
          <w:rStyle w:val="VerbatimChar"/>
          <w:rPrChange w:id="646" w:author="David Simons" w:date="2025-06-12T13:00:00Z" w16du:dateUtc="2025-06-12T11:00:00Z">
            <w:rPr>
              <w:rStyle w:val="VerbatimChar"/>
              <w:rFonts w:asciiTheme="minorHAnsi" w:hAnsiTheme="minorHAnsi"/>
            </w:rPr>
          </w:rPrChange>
        </w:rPr>
        <w:t>Contact to</w:t>
      </w:r>
      <w:r>
        <w:t xml:space="preserve"> axis, while they </w:t>
      </w:r>
      <w:r>
        <w:lastRenderedPageBreak/>
        <w:t xml:space="preserve">may exceed 100% in Contact from. Species are ordered by the total number detected in this study with </w:t>
      </w:r>
      <w:r>
        <w:rPr>
          <w:iCs/>
        </w:rPr>
        <w:t xml:space="preserve">M. </w:t>
      </w:r>
      <w:proofErr w:type="spellStart"/>
      <w:r>
        <w:rPr>
          <w:iCs/>
        </w:rPr>
        <w:t>natalensis</w:t>
      </w:r>
      <w:proofErr w:type="spellEnd"/>
      <w:r>
        <w:t xml:space="preserve"> (N = 113) in the bottom left.</w:t>
      </w:r>
    </w:p>
    <w:p w14:paraId="6A2DB354" w14:textId="77777777" w:rsidR="00D67F80" w:rsidRDefault="00000000" w:rsidP="009E1BF6">
      <w:pPr>
        <w:pStyle w:val="Heading2"/>
        <w:spacing w:line="480" w:lineRule="auto"/>
      </w:pPr>
      <w:bookmarkStart w:id="647" w:name="Xf5b3f55fa4397bec2305df6742505642c0563ac"/>
      <w:bookmarkEnd w:id="633"/>
      <w:r>
        <w:t xml:space="preserve">The probability of inter- and intraspecific contact rates of </w:t>
      </w:r>
      <w:proofErr w:type="spellStart"/>
      <w:r>
        <w:rPr>
          <w:i/>
          <w:iCs/>
        </w:rPr>
        <w:t>Mastomys</w:t>
      </w:r>
      <w:proofErr w:type="spellEnd"/>
      <w:r>
        <w:rPr>
          <w:i/>
          <w:iCs/>
        </w:rPr>
        <w:t xml:space="preserve"> </w:t>
      </w:r>
      <w:proofErr w:type="spellStart"/>
      <w:r>
        <w:rPr>
          <w:i/>
          <w:iCs/>
        </w:rPr>
        <w:t>natalensis</w:t>
      </w:r>
      <w:proofErr w:type="spellEnd"/>
      <w:r>
        <w:t xml:space="preserve"> across a land use gradient</w:t>
      </w:r>
    </w:p>
    <w:p w14:paraId="76458F1B" w14:textId="21F2B416" w:rsidR="00D67F80" w:rsidRDefault="00000000" w:rsidP="00EB4377">
      <w:pPr>
        <w:pStyle w:val="FirstParagraph"/>
        <w:spacing w:line="480" w:lineRule="auto"/>
        <w:ind w:firstLine="720"/>
      </w:pPr>
      <w:r>
        <w:t xml:space="preserve">Focusing on the reservoir species of LASV, </w:t>
      </w:r>
      <w:r>
        <w:rPr>
          <w:i/>
          <w:iCs/>
        </w:rPr>
        <w:t xml:space="preserve">M. </w:t>
      </w:r>
      <w:proofErr w:type="spellStart"/>
      <w:r>
        <w:rPr>
          <w:i/>
          <w:iCs/>
        </w:rPr>
        <w:t>natalensis</w:t>
      </w:r>
      <w:proofErr w:type="spellEnd"/>
      <w:r>
        <w:t xml:space="preserve">, we </w:t>
      </w:r>
      <w:proofErr w:type="spellStart"/>
      <w:r>
        <w:t>analysed</w:t>
      </w:r>
      <w:proofErr w:type="spellEnd"/>
      <w:r>
        <w:t xml:space="preserve"> the probability of contact using </w:t>
      </w:r>
      <w:del w:id="648" w:author="David Simons" w:date="2025-06-12T13:00:00Z" w16du:dateUtc="2025-06-12T11:00:00Z">
        <w:r>
          <w:delText>13</w:delText>
        </w:r>
      </w:del>
      <w:ins w:id="649" w:author="David Simons" w:date="2025-06-12T13:00:00Z" w16du:dateUtc="2025-06-12T11:00:00Z">
        <w:r>
          <w:t>11</w:t>
        </w:r>
      </w:ins>
      <w:r>
        <w:t xml:space="preserve"> ERGM models (</w:t>
      </w:r>
      <w:del w:id="650" w:author="David Simons" w:date="2025-06-12T13:00:00Z" w16du:dateUtc="2025-06-12T11:00:00Z">
        <w:r>
          <w:delText>8</w:delText>
        </w:r>
      </w:del>
      <w:ins w:id="651" w:author="David Simons" w:date="2025-06-12T13:00:00Z" w16du:dateUtc="2025-06-12T11:00:00Z">
        <w:r>
          <w:t>6</w:t>
        </w:r>
      </w:ins>
      <w:r>
        <w:t xml:space="preserve">/10 village networks, 5/10 agricultural networks), which were deemed suitable for random-effects meta-analysis. The odds of </w:t>
      </w:r>
      <w:del w:id="652" w:author="David Simons" w:date="2025-06-12T13:00:00Z" w16du:dateUtc="2025-06-12T11:00:00Z">
        <w:r>
          <w:delText>a contact</w:delText>
        </w:r>
      </w:del>
      <w:ins w:id="653" w:author="David Simons" w:date="2025-06-12T13:00:00Z" w16du:dateUtc="2025-06-12T11:00:00Z">
        <w:r>
          <w:t>an edge</w:t>
        </w:r>
      </w:ins>
      <w:r>
        <w:t xml:space="preserve"> being observed for </w:t>
      </w:r>
      <w:r>
        <w:rPr>
          <w:i/>
          <w:iCs/>
        </w:rPr>
        <w:t xml:space="preserve">M. </w:t>
      </w:r>
      <w:proofErr w:type="spellStart"/>
      <w:r>
        <w:rPr>
          <w:i/>
          <w:iCs/>
        </w:rPr>
        <w:t>natalensis</w:t>
      </w:r>
      <w:proofErr w:type="spellEnd"/>
      <w:r>
        <w:t xml:space="preserve"> were low compared to all potential </w:t>
      </w:r>
      <w:del w:id="654" w:author="David Simons" w:date="2025-06-12T13:00:00Z" w16du:dateUtc="2025-06-12T11:00:00Z">
        <w:r>
          <w:delText>contacts</w:delText>
        </w:r>
      </w:del>
      <w:ins w:id="655" w:author="David Simons" w:date="2025-06-12T13:00:00Z" w16du:dateUtc="2025-06-12T11:00:00Z">
        <w:r>
          <w:t>edges</w:t>
        </w:r>
      </w:ins>
      <w:r>
        <w:t xml:space="preserve"> (observed and unobserved edges) and similar across both agricultural (Odds Ratio = 0.</w:t>
      </w:r>
      <w:del w:id="656" w:author="David Simons" w:date="2025-06-12T13:00:00Z" w16du:dateUtc="2025-06-12T11:00:00Z">
        <w:r>
          <w:delText>14</w:delText>
        </w:r>
      </w:del>
      <w:ins w:id="657" w:author="David Simons" w:date="2025-06-12T13:00:00Z" w16du:dateUtc="2025-06-12T11:00:00Z">
        <w:r>
          <w:t>05</w:t>
        </w:r>
      </w:ins>
      <w:r>
        <w:t>, 95% Confidence Interval = 0.</w:t>
      </w:r>
      <w:del w:id="658" w:author="David Simons" w:date="2025-06-12T13:00:00Z" w16du:dateUtc="2025-06-12T11:00:00Z">
        <w:r>
          <w:delText>09</w:delText>
        </w:r>
      </w:del>
      <w:ins w:id="659" w:author="David Simons" w:date="2025-06-12T13:00:00Z" w16du:dateUtc="2025-06-12T11:00:00Z">
        <w:r>
          <w:t>03</w:t>
        </w:r>
      </w:ins>
      <w:r>
        <w:t>-0.</w:t>
      </w:r>
      <w:del w:id="660" w:author="David Simons" w:date="2025-06-12T13:00:00Z" w16du:dateUtc="2025-06-12T11:00:00Z">
        <w:r>
          <w:delText>23</w:delText>
        </w:r>
      </w:del>
      <w:ins w:id="661" w:author="David Simons" w:date="2025-06-12T13:00:00Z" w16du:dateUtc="2025-06-12T11:00:00Z">
        <w:r>
          <w:t>07</w:t>
        </w:r>
      </w:ins>
      <w:r>
        <w:t xml:space="preserve">, </w:t>
      </w:r>
      <w:r>
        <w:rPr>
          <w:i/>
          <w:iCs/>
        </w:rPr>
        <w:t>p</w:t>
      </w:r>
      <w:r>
        <w:t xml:space="preserve"> &lt; 0.001) and village land use (OR = 0.</w:t>
      </w:r>
      <w:del w:id="662" w:author="David Simons" w:date="2025-06-12T13:00:00Z" w16du:dateUtc="2025-06-12T11:00:00Z">
        <w:r>
          <w:delText>24</w:delText>
        </w:r>
      </w:del>
      <w:ins w:id="663" w:author="David Simons" w:date="2025-06-12T13:00:00Z" w16du:dateUtc="2025-06-12T11:00:00Z">
        <w:r>
          <w:t>15</w:t>
        </w:r>
      </w:ins>
      <w:r>
        <w:t>, 95% C.I. = 0.</w:t>
      </w:r>
      <w:del w:id="664" w:author="David Simons" w:date="2025-06-12T13:00:00Z" w16du:dateUtc="2025-06-12T11:00:00Z">
        <w:r>
          <w:delText>17</w:delText>
        </w:r>
      </w:del>
      <w:ins w:id="665" w:author="David Simons" w:date="2025-06-12T13:00:00Z" w16du:dateUtc="2025-06-12T11:00:00Z">
        <w:r>
          <w:t>09</w:t>
        </w:r>
      </w:ins>
      <w:r>
        <w:t>-0.</w:t>
      </w:r>
      <w:del w:id="666" w:author="David Simons" w:date="2025-06-12T13:00:00Z" w16du:dateUtc="2025-06-12T11:00:00Z">
        <w:r>
          <w:delText>36</w:delText>
        </w:r>
      </w:del>
      <w:ins w:id="667" w:author="David Simons" w:date="2025-06-12T13:00:00Z" w16du:dateUtc="2025-06-12T11:00:00Z">
        <w:r>
          <w:t>23</w:t>
        </w:r>
      </w:ins>
      <w:r>
        <w:t xml:space="preserve">, </w:t>
      </w:r>
      <w:r>
        <w:rPr>
          <w:i/>
          <w:iCs/>
        </w:rPr>
        <w:t>p</w:t>
      </w:r>
      <w:r>
        <w:t xml:space="preserve"> &lt; 0.001) (Figure 5A). There was substantial heterogeneity in </w:t>
      </w:r>
      <w:del w:id="668" w:author="David Simons" w:date="2025-06-12T13:00:00Z" w16du:dateUtc="2025-06-12T11:00:00Z">
        <w:r>
          <w:delText xml:space="preserve">contact </w:delText>
        </w:r>
      </w:del>
      <w:r>
        <w:t>odds between networks across different visits for both land use types (</w:t>
      </w:r>
      <m:oMath>
        <m:sSubSup>
          <m:sSubSupPr>
            <m:ctrlPr>
              <w:rPr>
                <w:rFonts w:ascii="Cambria Math" w:hAnsi="Cambria Math"/>
              </w:rPr>
            </m:ctrlPr>
          </m:sSubSupPr>
          <m:e>
            <m:acc>
              <m:accPr>
                <m:ctrlPr>
                  <w:rPr>
                    <w:rFonts w:ascii="Cambria Math" w:hAnsi="Cambria Math"/>
                  </w:rPr>
                </m:ctrlPr>
              </m:accPr>
              <m:e>
                <m:r>
                  <w:rPr>
                    <w:rFonts w:ascii="Cambria Math" w:hAnsi="Cambria Math"/>
                  </w:rPr>
                  <m:t>τ</m:t>
                </m:r>
              </m:e>
            </m:acc>
          </m:e>
          <m:sub>
            <m:r>
              <m:rPr>
                <m:nor/>
              </m:rPr>
              <m:t>agriculture</m:t>
            </m:r>
          </m:sub>
          <m:sup>
            <m:r>
              <w:rPr>
                <w:rFonts w:ascii="Cambria Math" w:hAnsi="Cambria Math"/>
              </w:rPr>
              <m:t>2</m:t>
            </m:r>
          </m:sup>
        </m:sSubSup>
      </m:oMath>
      <w:r>
        <w:t xml:space="preserve"> = 0.</w:t>
      </w:r>
      <w:del w:id="669" w:author="David Simons" w:date="2025-06-12T13:00:00Z" w16du:dateUtc="2025-06-12T11:00:00Z">
        <w:r>
          <w:delText>26</w:delText>
        </w:r>
      </w:del>
      <w:ins w:id="670" w:author="David Simons" w:date="2025-06-12T13:00:00Z" w16du:dateUtc="2025-06-12T11:00:00Z">
        <w:r>
          <w:t>21</w:t>
        </w:r>
      </w:ins>
      <w:r>
        <w:t xml:space="preserve">, </w:t>
      </w:r>
      <m:oMath>
        <m:r>
          <w:rPr>
            <w:rFonts w:ascii="Cambria Math" w:hAnsi="Cambria Math"/>
          </w:rPr>
          <m:t>Q</m:t>
        </m:r>
      </m:oMath>
      <w:r>
        <w:t xml:space="preserve"> = </w:t>
      </w:r>
      <w:del w:id="671" w:author="David Simons" w:date="2025-06-12T13:00:00Z" w16du:dateUtc="2025-06-12T11:00:00Z">
        <w:r>
          <w:delText>112</w:delText>
        </w:r>
      </w:del>
      <w:ins w:id="672" w:author="David Simons" w:date="2025-06-12T13:00:00Z" w16du:dateUtc="2025-06-12T11:00:00Z">
        <w:r>
          <w:t>38</w:t>
        </w:r>
      </w:ins>
      <w:r>
        <w:t xml:space="preserve">, </w:t>
      </w:r>
      <w:r>
        <w:rPr>
          <w:i/>
          <w:iCs/>
        </w:rPr>
        <w:t>p</w:t>
      </w:r>
      <w:r>
        <w:t xml:space="preserve"> &lt; 0.001 and </w:t>
      </w:r>
      <m:oMath>
        <m:sSubSup>
          <m:sSubSupPr>
            <m:ctrlPr>
              <w:rPr>
                <w:rFonts w:ascii="Cambria Math" w:hAnsi="Cambria Math"/>
              </w:rPr>
            </m:ctrlPr>
          </m:sSubSupPr>
          <m:e>
            <m:acc>
              <m:accPr>
                <m:ctrlPr>
                  <w:rPr>
                    <w:rFonts w:ascii="Cambria Math" w:hAnsi="Cambria Math"/>
                  </w:rPr>
                </m:ctrlPr>
              </m:accPr>
              <m:e>
                <m:r>
                  <w:rPr>
                    <w:rFonts w:ascii="Cambria Math" w:hAnsi="Cambria Math"/>
                  </w:rPr>
                  <m:t>τ</m:t>
                </m:r>
              </m:e>
            </m:acc>
          </m:e>
          <m:sub>
            <m:r>
              <m:rPr>
                <m:nor/>
              </m:rPr>
              <m:t>village</m:t>
            </m:r>
          </m:sub>
          <m:sup>
            <m:r>
              <w:rPr>
                <w:rFonts w:ascii="Cambria Math" w:hAnsi="Cambria Math"/>
              </w:rPr>
              <m:t>2</m:t>
            </m:r>
          </m:sup>
        </m:sSubSup>
      </m:oMath>
      <w:r>
        <w:t xml:space="preserve"> = 0.</w:t>
      </w:r>
      <w:del w:id="673" w:author="David Simons" w:date="2025-06-12T13:00:00Z" w16du:dateUtc="2025-06-12T11:00:00Z">
        <w:r>
          <w:delText>23</w:delText>
        </w:r>
      </w:del>
      <w:ins w:id="674" w:author="David Simons" w:date="2025-06-12T13:00:00Z" w16du:dateUtc="2025-06-12T11:00:00Z">
        <w:r>
          <w:t>29</w:t>
        </w:r>
      </w:ins>
      <w:r>
        <w:t xml:space="preserve">, </w:t>
      </w:r>
      <m:oMath>
        <m:r>
          <w:rPr>
            <w:rFonts w:ascii="Cambria Math" w:hAnsi="Cambria Math"/>
          </w:rPr>
          <m:t>Q</m:t>
        </m:r>
      </m:oMath>
      <w:r>
        <w:t xml:space="preserve"> = </w:t>
      </w:r>
      <w:del w:id="675" w:author="David Simons" w:date="2025-06-12T13:00:00Z" w16du:dateUtc="2025-06-12T11:00:00Z">
        <w:r>
          <w:delText>54</w:delText>
        </w:r>
      </w:del>
      <w:ins w:id="676" w:author="David Simons" w:date="2025-06-12T13:00:00Z" w16du:dateUtc="2025-06-12T11:00:00Z">
        <w:r>
          <w:t>35</w:t>
        </w:r>
      </w:ins>
      <w:r>
        <w:t xml:space="preserve">, </w:t>
      </w:r>
      <w:r>
        <w:rPr>
          <w:i/>
          <w:iCs/>
        </w:rPr>
        <w:t>p</w:t>
      </w:r>
      <w:r>
        <w:t xml:space="preserve"> &lt; 0.001). Compared to other rodent species</w:t>
      </w:r>
      <w:del w:id="677" w:author="David Simons" w:date="2025-06-12T13:00:00Z" w16du:dateUtc="2025-06-12T11:00:00Z">
        <w:r w:rsidR="003309EF">
          <w:delText>,</w:delText>
        </w:r>
      </w:del>
      <w:r>
        <w:t xml:space="preserve"> </w:t>
      </w:r>
      <w:r>
        <w:rPr>
          <w:i/>
          <w:iCs/>
        </w:rPr>
        <w:t xml:space="preserve">M. </w:t>
      </w:r>
      <w:proofErr w:type="spellStart"/>
      <w:r>
        <w:rPr>
          <w:i/>
          <w:iCs/>
        </w:rPr>
        <w:t>natalensis</w:t>
      </w:r>
      <w:proofErr w:type="spellEnd"/>
      <w:r>
        <w:t xml:space="preserve"> was observed to form fewer contacts overall.</w:t>
      </w:r>
    </w:p>
    <w:p w14:paraId="658FE6BB" w14:textId="40C23526" w:rsidR="00D67F80" w:rsidRDefault="00000000" w:rsidP="00EB4377">
      <w:pPr>
        <w:pStyle w:val="BodyText"/>
        <w:spacing w:line="480" w:lineRule="auto"/>
        <w:ind w:firstLine="720"/>
      </w:pPr>
      <w:r>
        <w:t xml:space="preserve">When examining inter-specific </w:t>
      </w:r>
      <w:del w:id="678" w:author="David Simons" w:date="2025-06-12T13:00:00Z" w16du:dateUtc="2025-06-12T11:00:00Z">
        <w:r>
          <w:delText>contacts</w:delText>
        </w:r>
      </w:del>
      <w:ins w:id="679" w:author="David Simons" w:date="2025-06-12T13:00:00Z" w16du:dateUtc="2025-06-12T11:00:00Z">
        <w:r>
          <w:t>space-sharing</w:t>
        </w:r>
      </w:ins>
      <w:r>
        <w:t xml:space="preserve">, </w:t>
      </w:r>
      <w:r>
        <w:rPr>
          <w:i/>
          <w:iCs/>
        </w:rPr>
        <w:t xml:space="preserve">M. </w:t>
      </w:r>
      <w:proofErr w:type="spellStart"/>
      <w:r>
        <w:rPr>
          <w:i/>
          <w:iCs/>
        </w:rPr>
        <w:t>natalensis</w:t>
      </w:r>
      <w:proofErr w:type="spellEnd"/>
      <w:r>
        <w:t xml:space="preserve"> showed a </w:t>
      </w:r>
      <w:del w:id="680" w:author="David Simons" w:date="2025-06-12T13:00:00Z" w16du:dateUtc="2025-06-12T11:00:00Z">
        <w:r>
          <w:delText xml:space="preserve">marginally </w:delText>
        </w:r>
      </w:del>
      <w:r>
        <w:t>reduced</w:t>
      </w:r>
      <w:del w:id="681" w:author="David Simons" w:date="2025-06-12T13:00:00Z" w16du:dateUtc="2025-06-12T11:00:00Z">
        <w:r>
          <w:delText>, non-statistically significant</w:delText>
        </w:r>
      </w:del>
      <w:r>
        <w:t xml:space="preserve"> odds of interacting with other species in </w:t>
      </w:r>
      <w:del w:id="682" w:author="David Simons" w:date="2025-06-12T13:00:00Z" w16du:dateUtc="2025-06-12T11:00:00Z">
        <w:r>
          <w:delText xml:space="preserve">agricultural (OR = 0.49, 95% C.I. = 0.24-1.01, </w:delText>
        </w:r>
        <w:r>
          <w:rPr>
            <w:i/>
            <w:iCs/>
          </w:rPr>
          <w:delText>p</w:delText>
        </w:r>
        <w:r>
          <w:delText xml:space="preserve"> = 0.054) and </w:delText>
        </w:r>
      </w:del>
      <w:r>
        <w:t>village settings (OR = 0.</w:t>
      </w:r>
      <w:del w:id="683" w:author="David Simons" w:date="2025-06-12T13:00:00Z" w16du:dateUtc="2025-06-12T11:00:00Z">
        <w:r>
          <w:delText>74</w:delText>
        </w:r>
      </w:del>
      <w:ins w:id="684" w:author="David Simons" w:date="2025-06-12T13:00:00Z" w16du:dateUtc="2025-06-12T11:00:00Z">
        <w:r>
          <w:t xml:space="preserve">49, 95% C.I. = 0.33-0.73, </w:t>
        </w:r>
        <w:r>
          <w:rPr>
            <w:i/>
            <w:iCs/>
          </w:rPr>
          <w:t>p</w:t>
        </w:r>
        <w:r>
          <w:t xml:space="preserve"> &lt; 0.001) and a marginally reduced non-statistically significant odds in agricultural settings (OR = 0.6</w:t>
        </w:r>
      </w:ins>
      <w:r>
        <w:t>, 95% C.I. = 0.</w:t>
      </w:r>
      <w:del w:id="685" w:author="David Simons" w:date="2025-06-12T13:00:00Z" w16du:dateUtc="2025-06-12T11:00:00Z">
        <w:r>
          <w:delText>55</w:delText>
        </w:r>
      </w:del>
      <w:ins w:id="686" w:author="David Simons" w:date="2025-06-12T13:00:00Z" w16du:dateUtc="2025-06-12T11:00:00Z">
        <w:r>
          <w:t>33</w:t>
        </w:r>
      </w:ins>
      <w:r>
        <w:t>-1.</w:t>
      </w:r>
      <w:del w:id="687" w:author="David Simons" w:date="2025-06-12T13:00:00Z" w16du:dateUtc="2025-06-12T11:00:00Z">
        <w:r>
          <w:delText>01</w:delText>
        </w:r>
      </w:del>
      <w:ins w:id="688" w:author="David Simons" w:date="2025-06-12T13:00:00Z" w16du:dateUtc="2025-06-12T11:00:00Z">
        <w:r>
          <w:t>08</w:t>
        </w:r>
      </w:ins>
      <w:r>
        <w:t xml:space="preserve">, </w:t>
      </w:r>
      <w:r>
        <w:rPr>
          <w:i/>
          <w:iCs/>
        </w:rPr>
        <w:t>p</w:t>
      </w:r>
      <w:r>
        <w:t xml:space="preserve"> = 0.</w:t>
      </w:r>
      <w:del w:id="689" w:author="David Simons" w:date="2025-06-12T13:00:00Z" w16du:dateUtc="2025-06-12T11:00:00Z">
        <w:r>
          <w:delText>055</w:delText>
        </w:r>
      </w:del>
      <w:ins w:id="690" w:author="David Simons" w:date="2025-06-12T13:00:00Z" w16du:dateUtc="2025-06-12T11:00:00Z">
        <w:r>
          <w:t>089</w:t>
        </w:r>
      </w:ins>
      <w:r>
        <w:t xml:space="preserve">) compared to inter-specific contacts among other rodent species (Figure 5B). </w:t>
      </w:r>
      <w:del w:id="691" w:author="David Simons" w:date="2025-06-12T13:00:00Z" w16du:dateUtc="2025-06-12T11:00:00Z">
        <w:r>
          <w:delText>Notably, there</w:delText>
        </w:r>
      </w:del>
      <w:ins w:id="692" w:author="David Simons" w:date="2025-06-12T13:00:00Z" w16du:dateUtc="2025-06-12T11:00:00Z">
        <w:r>
          <w:t>There</w:t>
        </w:r>
      </w:ins>
      <w:r>
        <w:t xml:space="preserve"> was</w:t>
      </w:r>
      <w:ins w:id="693" w:author="David Simons" w:date="2025-06-12T13:00:00Z" w16du:dateUtc="2025-06-12T11:00:00Z">
        <w:r>
          <w:t xml:space="preserve"> no</w:t>
        </w:r>
      </w:ins>
      <w:r>
        <w:t xml:space="preserve"> substantial heterogeneity in inter-specific </w:t>
      </w:r>
      <w:r>
        <w:lastRenderedPageBreak/>
        <w:t>contact odds between networks (</w:t>
      </w:r>
      <m:oMath>
        <m:sSubSup>
          <m:sSubSupPr>
            <m:ctrlPr>
              <w:rPr>
                <w:rFonts w:ascii="Cambria Math" w:hAnsi="Cambria Math"/>
              </w:rPr>
            </m:ctrlPr>
          </m:sSubSupPr>
          <m:e>
            <m:acc>
              <m:accPr>
                <m:ctrlPr>
                  <w:rPr>
                    <w:rFonts w:ascii="Cambria Math" w:hAnsi="Cambria Math"/>
                  </w:rPr>
                </m:ctrlPr>
              </m:accPr>
              <m:e>
                <m:r>
                  <w:rPr>
                    <w:rFonts w:ascii="Cambria Math" w:hAnsi="Cambria Math"/>
                  </w:rPr>
                  <m:t>τ</m:t>
                </m:r>
              </m:e>
            </m:acc>
          </m:e>
          <m:sub>
            <m:r>
              <m:rPr>
                <m:nor/>
              </m:rPr>
              <m:t>agriculture</m:t>
            </m:r>
          </m:sub>
          <m:sup>
            <m:r>
              <w:rPr>
                <w:rFonts w:ascii="Cambria Math" w:hAnsi="Cambria Math"/>
              </w:rPr>
              <m:t>2</m:t>
            </m:r>
          </m:sup>
        </m:sSubSup>
      </m:oMath>
      <w:r>
        <w:t xml:space="preserve"> = 0.</w:t>
      </w:r>
      <w:del w:id="694" w:author="David Simons" w:date="2025-06-12T13:00:00Z" w16du:dateUtc="2025-06-12T11:00:00Z">
        <w:r>
          <w:delText>59</w:delText>
        </w:r>
      </w:del>
      <w:ins w:id="695" w:author="David Simons" w:date="2025-06-12T13:00:00Z" w16du:dateUtc="2025-06-12T11:00:00Z">
        <w:r>
          <w:t>22</w:t>
        </w:r>
      </w:ins>
      <w:r>
        <w:t xml:space="preserve">, </w:t>
      </w:r>
      <m:oMath>
        <m:r>
          <w:rPr>
            <w:rFonts w:ascii="Cambria Math" w:hAnsi="Cambria Math"/>
          </w:rPr>
          <m:t>Q</m:t>
        </m:r>
      </m:oMath>
      <w:r>
        <w:t xml:space="preserve"> = </w:t>
      </w:r>
      <w:del w:id="696" w:author="David Simons" w:date="2025-06-12T13:00:00Z" w16du:dateUtc="2025-06-12T11:00:00Z">
        <w:r>
          <w:delText>31</w:delText>
        </w:r>
      </w:del>
      <w:ins w:id="697" w:author="David Simons" w:date="2025-06-12T13:00:00Z" w16du:dateUtc="2025-06-12T11:00:00Z">
        <w:r>
          <w:t>8.5</w:t>
        </w:r>
      </w:ins>
      <w:r>
        <w:t xml:space="preserve">, </w:t>
      </w:r>
      <w:r>
        <w:rPr>
          <w:i/>
          <w:iCs/>
        </w:rPr>
        <w:t>p</w:t>
      </w:r>
      <w:r>
        <w:t xml:space="preserve"> </w:t>
      </w:r>
      <w:del w:id="698" w:author="David Simons" w:date="2025-06-12T13:00:00Z" w16du:dateUtc="2025-06-12T11:00:00Z">
        <w:r>
          <w:delText>&lt;</w:delText>
        </w:r>
      </w:del>
      <w:ins w:id="699" w:author="David Simons" w:date="2025-06-12T13:00:00Z" w16du:dateUtc="2025-06-12T11:00:00Z">
        <w:r>
          <w:t>=</w:t>
        </w:r>
      </w:ins>
      <w:r>
        <w:t xml:space="preserve"> 0.</w:t>
      </w:r>
      <w:del w:id="700" w:author="David Simons" w:date="2025-06-12T13:00:00Z" w16du:dateUtc="2025-06-12T11:00:00Z">
        <w:r>
          <w:delText>001</w:delText>
        </w:r>
      </w:del>
      <w:ins w:id="701" w:author="David Simons" w:date="2025-06-12T13:00:00Z" w16du:dateUtc="2025-06-12T11:00:00Z">
        <w:r>
          <w:t>07</w:t>
        </w:r>
      </w:ins>
      <w:r>
        <w:t xml:space="preserve"> and </w:t>
      </w:r>
      <m:oMath>
        <m:sSubSup>
          <m:sSubSupPr>
            <m:ctrlPr>
              <w:rPr>
                <w:rFonts w:ascii="Cambria Math" w:hAnsi="Cambria Math"/>
              </w:rPr>
            </m:ctrlPr>
          </m:sSubSupPr>
          <m:e>
            <m:acc>
              <m:accPr>
                <m:ctrlPr>
                  <w:rPr>
                    <w:rFonts w:ascii="Cambria Math" w:hAnsi="Cambria Math"/>
                  </w:rPr>
                </m:ctrlPr>
              </m:accPr>
              <m:e>
                <m:r>
                  <w:rPr>
                    <w:rFonts w:ascii="Cambria Math" w:hAnsi="Cambria Math"/>
                  </w:rPr>
                  <m:t>τ</m:t>
                </m:r>
              </m:e>
            </m:acc>
          </m:e>
          <m:sub>
            <m:r>
              <m:rPr>
                <m:nor/>
              </m:rPr>
              <m:t>village</m:t>
            </m:r>
          </m:sub>
          <m:sup>
            <m:r>
              <w:rPr>
                <w:rFonts w:ascii="Cambria Math" w:hAnsi="Cambria Math"/>
              </w:rPr>
              <m:t>2</m:t>
            </m:r>
          </m:sup>
        </m:sSubSup>
      </m:oMath>
      <w:r>
        <w:t xml:space="preserve"> = 0.09, </w:t>
      </w:r>
      <m:oMath>
        <m:r>
          <w:rPr>
            <w:rFonts w:ascii="Cambria Math" w:hAnsi="Cambria Math"/>
          </w:rPr>
          <m:t>Q</m:t>
        </m:r>
      </m:oMath>
      <w:r>
        <w:t xml:space="preserve"> = </w:t>
      </w:r>
      <w:del w:id="702" w:author="David Simons" w:date="2025-06-12T13:00:00Z" w16du:dateUtc="2025-06-12T11:00:00Z">
        <w:r>
          <w:delText>15</w:delText>
        </w:r>
      </w:del>
      <w:ins w:id="703" w:author="David Simons" w:date="2025-06-12T13:00:00Z" w16du:dateUtc="2025-06-12T11:00:00Z">
        <w:r>
          <w:t>8</w:t>
        </w:r>
      </w:ins>
      <w:r>
        <w:t xml:space="preserve">, </w:t>
      </w:r>
      <w:r>
        <w:rPr>
          <w:i/>
          <w:iCs/>
        </w:rPr>
        <w:t>p</w:t>
      </w:r>
      <w:r>
        <w:t xml:space="preserve"> = 0.</w:t>
      </w:r>
      <w:del w:id="704" w:author="David Simons" w:date="2025-06-12T13:00:00Z" w16du:dateUtc="2025-06-12T11:00:00Z">
        <w:r>
          <w:delText xml:space="preserve">03). Land use type did not appear to significantly influence the probability of inter-specific contact for </w:delText>
        </w:r>
        <w:r>
          <w:rPr>
            <w:i/>
            <w:iCs/>
          </w:rPr>
          <w:delText>M. natalensis</w:delText>
        </w:r>
        <w:r>
          <w:delText xml:space="preserve"> relative to other species.</w:delText>
        </w:r>
      </w:del>
      <w:ins w:id="705" w:author="David Simons" w:date="2025-06-12T13:00:00Z" w16du:dateUtc="2025-06-12T11:00:00Z">
        <w:r>
          <w:t>15).</w:t>
        </w:r>
      </w:ins>
    </w:p>
    <w:p w14:paraId="5C9391BD" w14:textId="3F1EACC7" w:rsidR="00D67F80" w:rsidRDefault="00000000" w:rsidP="00EB4377">
      <w:pPr>
        <w:pStyle w:val="BodyText"/>
        <w:spacing w:line="480" w:lineRule="auto"/>
        <w:ind w:firstLine="720"/>
      </w:pPr>
      <w:r>
        <w:t xml:space="preserve">Conversely, </w:t>
      </w:r>
      <w:r>
        <w:rPr>
          <w:i/>
          <w:iCs/>
        </w:rPr>
        <w:t>M. natalensis</w:t>
      </w:r>
      <w:r>
        <w:t xml:space="preserve"> showed a statistically significantly increase in the odds of </w:t>
      </w:r>
      <w:del w:id="706" w:author="David Simons" w:date="2025-06-12T13:00:00Z" w16du:dateUtc="2025-06-12T11:00:00Z">
        <w:r>
          <w:delText xml:space="preserve">forming </w:delText>
        </w:r>
      </w:del>
      <w:r>
        <w:t xml:space="preserve">intra-specific </w:t>
      </w:r>
      <w:del w:id="707" w:author="David Simons" w:date="2025-06-12T13:00:00Z" w16du:dateUtc="2025-06-12T11:00:00Z">
        <w:r>
          <w:delText>contacts</w:delText>
        </w:r>
      </w:del>
      <w:ins w:id="708" w:author="David Simons" w:date="2025-06-12T13:00:00Z" w16du:dateUtc="2025-06-12T11:00:00Z">
        <w:r>
          <w:t>space-sharing</w:t>
        </w:r>
      </w:ins>
      <w:r>
        <w:t xml:space="preserve"> in agricultural settings (OR = </w:t>
      </w:r>
      <w:del w:id="709" w:author="David Simons" w:date="2025-06-12T13:00:00Z" w16du:dateUtc="2025-06-12T11:00:00Z">
        <w:r>
          <w:delText>7.</w:delText>
        </w:r>
      </w:del>
      <w:r>
        <w:t>5</w:t>
      </w:r>
      <w:ins w:id="710" w:author="David Simons" w:date="2025-06-12T13:00:00Z" w16du:dateUtc="2025-06-12T11:00:00Z">
        <w:r>
          <w:t>.14</w:t>
        </w:r>
      </w:ins>
      <w:r>
        <w:t xml:space="preserve">, 95% C.I. = </w:t>
      </w:r>
      <w:del w:id="711" w:author="David Simons" w:date="2025-06-12T13:00:00Z" w16du:dateUtc="2025-06-12T11:00:00Z">
        <w:r>
          <w:delText>3.42-16.5</w:delText>
        </w:r>
      </w:del>
      <w:ins w:id="712" w:author="David Simons" w:date="2025-06-12T13:00:00Z" w16du:dateUtc="2025-06-12T11:00:00Z">
        <w:r>
          <w:t>2.17-12.2</w:t>
        </w:r>
      </w:ins>
      <w:r>
        <w:t xml:space="preserve">, </w:t>
      </w:r>
      <w:r>
        <w:rPr>
          <w:i/>
          <w:iCs/>
        </w:rPr>
        <w:t>p</w:t>
      </w:r>
      <w:r>
        <w:t xml:space="preserve"> &lt; 0.001), but not in village settings (OR = 1.</w:t>
      </w:r>
      <w:del w:id="713" w:author="David Simons" w:date="2025-06-12T13:00:00Z" w16du:dateUtc="2025-06-12T11:00:00Z">
        <w:r>
          <w:delText>69</w:delText>
        </w:r>
      </w:del>
      <w:ins w:id="714" w:author="David Simons" w:date="2025-06-12T13:00:00Z" w16du:dateUtc="2025-06-12T11:00:00Z">
        <w:r>
          <w:t>96</w:t>
        </w:r>
      </w:ins>
      <w:r>
        <w:t>, 95% C.I. = 0.</w:t>
      </w:r>
      <w:del w:id="715" w:author="David Simons" w:date="2025-06-12T13:00:00Z" w16du:dateUtc="2025-06-12T11:00:00Z">
        <w:r>
          <w:delText>85-3.36</w:delText>
        </w:r>
      </w:del>
      <w:ins w:id="716" w:author="David Simons" w:date="2025-06-12T13:00:00Z" w16du:dateUtc="2025-06-12T11:00:00Z">
        <w:r>
          <w:t>79-4.82</w:t>
        </w:r>
      </w:ins>
      <w:r>
        <w:t xml:space="preserve">, </w:t>
      </w:r>
      <w:r>
        <w:rPr>
          <w:i/>
          <w:iCs/>
        </w:rPr>
        <w:t>p</w:t>
      </w:r>
      <w:r>
        <w:t xml:space="preserve"> = 0.</w:t>
      </w:r>
      <w:del w:id="717" w:author="David Simons" w:date="2025-06-12T13:00:00Z" w16du:dateUtc="2025-06-12T11:00:00Z">
        <w:r>
          <w:delText>13</w:delText>
        </w:r>
      </w:del>
      <w:ins w:id="718" w:author="David Simons" w:date="2025-06-12T13:00:00Z" w16du:dateUtc="2025-06-12T11:00:00Z">
        <w:r>
          <w:t>15</w:t>
        </w:r>
      </w:ins>
      <w:r>
        <w:t>) (Figure 5C). Heterogeneity in intra-specific contact odds was low in both land use types (</w:t>
      </w:r>
      <m:oMath>
        <m:sSubSup>
          <m:sSubSupPr>
            <m:ctrlPr>
              <w:rPr>
                <w:rFonts w:ascii="Cambria Math" w:hAnsi="Cambria Math"/>
              </w:rPr>
            </m:ctrlPr>
          </m:sSubSupPr>
          <m:e>
            <m:acc>
              <m:accPr>
                <m:ctrlPr>
                  <w:rPr>
                    <w:rFonts w:ascii="Cambria Math" w:hAnsi="Cambria Math"/>
                  </w:rPr>
                </m:ctrlPr>
              </m:accPr>
              <m:e>
                <m:r>
                  <w:rPr>
                    <w:rFonts w:ascii="Cambria Math" w:hAnsi="Cambria Math"/>
                  </w:rPr>
                  <m:t>τ</m:t>
                </m:r>
              </m:e>
            </m:acc>
          </m:e>
          <m:sub>
            <m:r>
              <m:rPr>
                <m:nor/>
              </m:rPr>
              <m:t>agriculture</m:t>
            </m:r>
          </m:sub>
          <m:sup>
            <m:r>
              <w:rPr>
                <w:rFonts w:ascii="Cambria Math" w:hAnsi="Cambria Math"/>
              </w:rPr>
              <m:t>2</m:t>
            </m:r>
          </m:sup>
        </m:sSubSup>
      </m:oMath>
      <w:r>
        <w:t xml:space="preserve"> = 0</w:t>
      </w:r>
      <w:del w:id="719" w:author="David Simons" w:date="2025-06-12T13:00:00Z" w16du:dateUtc="2025-06-12T11:00:00Z">
        <w:r>
          <w:delText>.22</w:delText>
        </w:r>
      </w:del>
      <w:r>
        <w:t xml:space="preserve">, </w:t>
      </w:r>
      <m:oMath>
        <m:r>
          <w:rPr>
            <w:rFonts w:ascii="Cambria Math" w:hAnsi="Cambria Math"/>
          </w:rPr>
          <m:t>Q</m:t>
        </m:r>
      </m:oMath>
      <w:r>
        <w:t xml:space="preserve"> = </w:t>
      </w:r>
      <w:del w:id="720" w:author="David Simons" w:date="2025-06-12T13:00:00Z" w16du:dateUtc="2025-06-12T11:00:00Z">
        <w:r>
          <w:delText>5</w:delText>
        </w:r>
      </w:del>
      <w:ins w:id="721" w:author="David Simons" w:date="2025-06-12T13:00:00Z" w16du:dateUtc="2025-06-12T11:00:00Z">
        <w:r>
          <w:t>2</w:t>
        </w:r>
      </w:ins>
      <w:r>
        <w:t xml:space="preserve">.6, </w:t>
      </w:r>
      <w:r>
        <w:rPr>
          <w:i/>
          <w:iCs/>
        </w:rPr>
        <w:t>p</w:t>
      </w:r>
      <w:r>
        <w:t xml:space="preserve"> = 0.</w:t>
      </w:r>
      <w:del w:id="722" w:author="David Simons" w:date="2025-06-12T13:00:00Z" w16du:dateUtc="2025-06-12T11:00:00Z">
        <w:r>
          <w:delText>23</w:delText>
        </w:r>
      </w:del>
      <w:ins w:id="723" w:author="David Simons" w:date="2025-06-12T13:00:00Z" w16du:dateUtc="2025-06-12T11:00:00Z">
        <w:r>
          <w:t>63</w:t>
        </w:r>
      </w:ins>
      <w:r>
        <w:t xml:space="preserve"> and </w:t>
      </w:r>
      <m:oMath>
        <m:sSubSup>
          <m:sSubSupPr>
            <m:ctrlPr>
              <w:rPr>
                <w:rFonts w:ascii="Cambria Math" w:hAnsi="Cambria Math"/>
              </w:rPr>
            </m:ctrlPr>
          </m:sSubSupPr>
          <m:e>
            <m:acc>
              <m:accPr>
                <m:ctrlPr>
                  <w:rPr>
                    <w:rFonts w:ascii="Cambria Math" w:hAnsi="Cambria Math"/>
                  </w:rPr>
                </m:ctrlPr>
              </m:accPr>
              <m:e>
                <m:r>
                  <w:rPr>
                    <w:rFonts w:ascii="Cambria Math" w:hAnsi="Cambria Math"/>
                  </w:rPr>
                  <m:t>τ</m:t>
                </m:r>
              </m:e>
            </m:acc>
          </m:e>
          <m:sub>
            <m:r>
              <m:rPr>
                <m:nor/>
              </m:rPr>
              <m:t>village</m:t>
            </m:r>
          </m:sub>
          <m:sup>
            <m:r>
              <w:rPr>
                <w:rFonts w:ascii="Cambria Math" w:hAnsi="Cambria Math"/>
              </w:rPr>
              <m:t>2</m:t>
            </m:r>
          </m:sup>
        </m:sSubSup>
      </m:oMath>
      <w:r>
        <w:t xml:space="preserve"> = 0.</w:t>
      </w:r>
      <w:del w:id="724" w:author="David Simons" w:date="2025-06-12T13:00:00Z" w16du:dateUtc="2025-06-12T11:00:00Z">
        <w:r>
          <w:delText>39</w:delText>
        </w:r>
      </w:del>
      <w:ins w:id="725" w:author="David Simons" w:date="2025-06-12T13:00:00Z" w16du:dateUtc="2025-06-12T11:00:00Z">
        <w:r>
          <w:t>14</w:t>
        </w:r>
      </w:ins>
      <w:r>
        <w:t xml:space="preserve">, </w:t>
      </w:r>
      <m:oMath>
        <m:r>
          <w:rPr>
            <w:rFonts w:ascii="Cambria Math" w:hAnsi="Cambria Math"/>
          </w:rPr>
          <m:t>Q</m:t>
        </m:r>
      </m:oMath>
      <w:r>
        <w:t xml:space="preserve"> = </w:t>
      </w:r>
      <w:del w:id="726" w:author="David Simons" w:date="2025-06-12T13:00:00Z" w16du:dateUtc="2025-06-12T11:00:00Z">
        <w:r>
          <w:delText>12</w:delText>
        </w:r>
      </w:del>
      <w:ins w:id="727" w:author="David Simons" w:date="2025-06-12T13:00:00Z" w16du:dateUtc="2025-06-12T11:00:00Z">
        <w:r>
          <w:t>6</w:t>
        </w:r>
      </w:ins>
      <w:r>
        <w:t xml:space="preserve">, </w:t>
      </w:r>
      <w:r>
        <w:rPr>
          <w:i/>
          <w:iCs/>
        </w:rPr>
        <w:t>p</w:t>
      </w:r>
      <w:r>
        <w:t xml:space="preserve"> = 0.</w:t>
      </w:r>
      <w:del w:id="728" w:author="David Simons" w:date="2025-06-12T13:00:00Z" w16du:dateUtc="2025-06-12T11:00:00Z">
        <w:r>
          <w:delText>1</w:delText>
        </w:r>
      </w:del>
      <w:ins w:id="729" w:author="David Simons" w:date="2025-06-12T13:00:00Z" w16du:dateUtc="2025-06-12T11:00:00Z">
        <w:r>
          <w:t>3</w:t>
        </w:r>
      </w:ins>
      <w:r>
        <w:t xml:space="preserve">). These findings suggest that </w:t>
      </w:r>
      <w:r>
        <w:rPr>
          <w:i/>
          <w:iCs/>
        </w:rPr>
        <w:t>M. natalensis</w:t>
      </w:r>
      <w:r>
        <w:t xml:space="preserve"> was statistically significantly more likely to engage in intra-specific </w:t>
      </w:r>
      <w:del w:id="730" w:author="David Simons" w:date="2025-06-12T13:00:00Z" w16du:dateUtc="2025-06-12T11:00:00Z">
        <w:r>
          <w:delText>interactions</w:delText>
        </w:r>
      </w:del>
      <w:ins w:id="731" w:author="David Simons" w:date="2025-06-12T13:00:00Z" w16du:dateUtc="2025-06-12T11:00:00Z">
        <w:r>
          <w:t>space-sharing</w:t>
        </w:r>
      </w:ins>
      <w:r>
        <w:t xml:space="preserve"> in agricultural settings compared to other small mammals but not in villages.</w:t>
      </w:r>
    </w:p>
    <w:p w14:paraId="244AD887" w14:textId="55AA435A" w:rsidR="00D67F80" w:rsidRDefault="00000000" w:rsidP="00EB4377">
      <w:pPr>
        <w:pStyle w:val="BodyText"/>
        <w:spacing w:line="480" w:lineRule="auto"/>
        <w:ind w:firstLine="720"/>
      </w:pPr>
      <w:r>
        <w:t xml:space="preserve">Sensitivity analyses revealed no changes in the direction of effect sizes when altering the contact radius </w:t>
      </w:r>
      <w:ins w:id="732" w:author="David Simons" w:date="2025-06-12T13:00:00Z" w16du:dateUtc="2025-06-12T11:00:00Z">
        <w:r>
          <w:t xml:space="preserve">although the magnitude of the effect sizes varied </w:t>
        </w:r>
      </w:ins>
      <w:r>
        <w:t>(Supplementary Figures 5.1 and 5.2</w:t>
      </w:r>
      <w:del w:id="733" w:author="David Simons" w:date="2025-06-12T13:00:00Z" w16du:dateUtc="2025-06-12T11:00:00Z">
        <w:r>
          <w:delText>, for 15 and 50 meters respectively</w:delText>
        </w:r>
      </w:del>
      <w:r>
        <w:t xml:space="preserve">). Additionally, leave-one-out sensitivity analyses for influential networks did not indicate meaningful changes in the effect size magnitude or direction. These results support the robustness of the findings </w:t>
      </w:r>
      <w:del w:id="734" w:author="David Simons" w:date="2025-06-12T13:00:00Z" w16du:dateUtc="2025-06-12T11:00:00Z">
        <w:r>
          <w:delText>concerning contact</w:delText>
        </w:r>
      </w:del>
      <w:ins w:id="735" w:author="David Simons" w:date="2025-06-12T13:00:00Z" w16du:dateUtc="2025-06-12T11:00:00Z">
        <w:r>
          <w:t>across space-sharing</w:t>
        </w:r>
      </w:ins>
      <w:r>
        <w:t xml:space="preserve"> buffer</w:t>
      </w:r>
      <w:ins w:id="736" w:author="David Simons" w:date="2025-06-12T13:00:00Z" w16du:dateUtc="2025-06-12T11:00:00Z">
        <w:r>
          <w:t xml:space="preserve"> area</w:t>
        </w:r>
      </w:ins>
      <w:r>
        <w:t xml:space="preserve"> assumptions and community composition changes across visits.</w:t>
      </w:r>
    </w:p>
    <w:p w14:paraId="666176DA" w14:textId="77777777" w:rsidR="00D67F80" w:rsidRDefault="00000000">
      <w:pPr>
        <w:pStyle w:val="CaptionedFigure"/>
        <w:spacing w:line="480" w:lineRule="auto"/>
        <w:ind w:firstLine="720"/>
        <w:pPrChange w:id="737" w:author="David Simons" w:date="2025-06-12T13:00:00Z" w16du:dateUtc="2025-06-12T11:00:00Z">
          <w:pPr>
            <w:pStyle w:val="CaptionedFigure"/>
            <w:spacing w:line="480" w:lineRule="auto"/>
          </w:pPr>
        </w:pPrChange>
      </w:pPr>
      <w:ins w:id="738" w:author="David Simons" w:date="2025-06-12T13:00:00Z" w16du:dateUtc="2025-06-12T11:00:00Z">
        <w:r>
          <w:rPr>
            <w:noProof/>
          </w:rPr>
          <w:lastRenderedPageBreak/>
          <w:drawing>
            <wp:inline distT="0" distB="0" distL="0" distR="0" wp14:anchorId="422047CF" wp14:editId="6B6F9D26">
              <wp:extent cx="4587290" cy="7339665"/>
              <wp:effectExtent l="0" t="0" r="0" b="0"/>
              <wp:docPr id="50" name="Picture" descr="Figure 5: Random effects meta-analysis of ERGM network models reporting the odds of a contact being observed for M natalensis. A) The odds ratio of a contact being observed for M. natalensis in Agricultural or Village land use types. B) The odds ratio of a contact being observed between M. natalensis and an individual of a different rodent species. C) The odds ratio of a contact being observed between M. natalensis and another M. natalensis."/>
              <wp:cNvGraphicFramePr/>
              <a:graphic xmlns:a="http://schemas.openxmlformats.org/drawingml/2006/main">
                <a:graphicData uri="http://schemas.openxmlformats.org/drawingml/2006/picture">
                  <pic:pic xmlns:pic="http://schemas.openxmlformats.org/drawingml/2006/picture">
                    <pic:nvPicPr>
                      <pic:cNvPr id="51" name="Picture" descr="../output/figures/Figure_5.png"/>
                      <pic:cNvPicPr>
                        <a:picLocks noChangeAspect="1" noChangeArrowheads="1"/>
                      </pic:cNvPicPr>
                    </pic:nvPicPr>
                    <pic:blipFill>
                      <a:blip r:embed="rId10"/>
                      <a:stretch>
                        <a:fillRect/>
                      </a:stretch>
                    </pic:blipFill>
                    <pic:spPr bwMode="auto">
                      <a:xfrm>
                        <a:off x="0" y="0"/>
                        <a:ext cx="4587290" cy="7339665"/>
                      </a:xfrm>
                      <a:prstGeom prst="rect">
                        <a:avLst/>
                      </a:prstGeom>
                      <a:noFill/>
                      <a:ln w="9525">
                        <a:noFill/>
                        <a:headEnd/>
                        <a:tailEnd/>
                      </a:ln>
                    </pic:spPr>
                  </pic:pic>
                </a:graphicData>
              </a:graphic>
            </wp:inline>
          </w:drawing>
        </w:r>
      </w:ins>
    </w:p>
    <w:p w14:paraId="441971CC" w14:textId="77777777" w:rsidR="00D67F80" w:rsidRDefault="00000000" w:rsidP="009E1BF6">
      <w:pPr>
        <w:pStyle w:val="ImageCaption"/>
        <w:spacing w:line="480" w:lineRule="auto"/>
      </w:pPr>
      <w:r>
        <w:t xml:space="preserve">Figure 5: Random effects meta-analysis of ERGM network models reporting the odds of a contact being observed for </w:t>
      </w:r>
      <w:r>
        <w:rPr>
          <w:iCs/>
        </w:rPr>
        <w:t>M natalensis</w:t>
      </w:r>
      <w:r>
        <w:t xml:space="preserve">. A) The odds ratio of a contact being observed for </w:t>
      </w:r>
      <w:r>
        <w:rPr>
          <w:iCs/>
        </w:rPr>
        <w:lastRenderedPageBreak/>
        <w:t>M. natalensis</w:t>
      </w:r>
      <w:r>
        <w:t xml:space="preserve"> in Agricultural or Village land use types. B) The odds ratio of a contact being observed between </w:t>
      </w:r>
      <w:r>
        <w:rPr>
          <w:iCs/>
        </w:rPr>
        <w:t>M. natalensis</w:t>
      </w:r>
      <w:r>
        <w:t xml:space="preserve"> and an individual of a different rodent species. C) The odds ratio of a contact being observed between </w:t>
      </w:r>
      <w:r>
        <w:rPr>
          <w:iCs/>
        </w:rPr>
        <w:t>M. natalensis</w:t>
      </w:r>
      <w:r>
        <w:t xml:space="preserve"> and another </w:t>
      </w:r>
      <w:r>
        <w:rPr>
          <w:iCs/>
        </w:rPr>
        <w:t>M. natalensis</w:t>
      </w:r>
      <w:r>
        <w:t>.</w:t>
      </w:r>
    </w:p>
    <w:p w14:paraId="1F2F6877" w14:textId="7FE6BC37" w:rsidR="00D67F80" w:rsidRDefault="00000000" w:rsidP="009E1BF6">
      <w:pPr>
        <w:pStyle w:val="Heading2"/>
        <w:spacing w:line="480" w:lineRule="auto"/>
      </w:pPr>
      <w:bookmarkStart w:id="739" w:name="Xaecbc88c13a071f6ccc3f19b88248ac1d916334"/>
      <w:bookmarkStart w:id="740" w:name="X7d03ae1023a892067c1d63426256d491c329642"/>
      <w:bookmarkEnd w:id="647"/>
      <w:r>
        <w:t xml:space="preserve">Association of </w:t>
      </w:r>
      <w:del w:id="741" w:author="David Simons" w:date="2025-06-12T13:00:00Z" w16du:dateUtc="2025-06-12T11:00:00Z">
        <w:r>
          <w:rPr>
            <w:i/>
            <w:iCs/>
          </w:rPr>
          <w:delText>Lassa mammarenavirus</w:delText>
        </w:r>
      </w:del>
      <w:ins w:id="742" w:author="David Simons" w:date="2025-06-12T13:00:00Z" w16du:dateUtc="2025-06-12T11:00:00Z">
        <w:r>
          <w:t>LASV</w:t>
        </w:r>
      </w:ins>
      <w:r>
        <w:t xml:space="preserve"> seropositivity and position within a small-mammal community contact network</w:t>
      </w:r>
    </w:p>
    <w:p w14:paraId="78C77066" w14:textId="51CF9918" w:rsidR="00D67F80" w:rsidRDefault="00000000" w:rsidP="00EB4377">
      <w:pPr>
        <w:pStyle w:val="FirstParagraph"/>
        <w:spacing w:line="480" w:lineRule="auto"/>
        <w:ind w:firstLine="720"/>
      </w:pPr>
      <w:r>
        <w:t>Rodents and shrews that were LASV seropositive had a significantly lower mean degree centrality (mean = 3.7, SD = 2.9) compared to seronegative individuals (mean = 5.5, SD = 5.1) (W = 10018, p = 0.039). Species-specific analyses, performed only for species with more than five seropositive individuals (</w:t>
      </w:r>
      <w:r>
        <w:rPr>
          <w:i/>
          <w:iCs/>
        </w:rPr>
        <w:t>M. natalensis</w:t>
      </w:r>
      <w:r>
        <w:t xml:space="preserve">, </w:t>
      </w:r>
      <w:r>
        <w:rPr>
          <w:i/>
          <w:iCs/>
        </w:rPr>
        <w:t>L. sikapusi</w:t>
      </w:r>
      <w:r>
        <w:t xml:space="preserve"> and </w:t>
      </w:r>
      <w:r>
        <w:rPr>
          <w:i/>
          <w:iCs/>
        </w:rPr>
        <w:t>C. olivieri</w:t>
      </w:r>
      <w:r>
        <w:t xml:space="preserve">) showed significantly lower mean degree centrality in seropositive compared to seronegative individuals for </w:t>
      </w:r>
      <w:r>
        <w:rPr>
          <w:i/>
          <w:iCs/>
        </w:rPr>
        <w:t>M. natalensis</w:t>
      </w:r>
      <w:r>
        <w:t xml:space="preserve"> (W = 354, </w:t>
      </w:r>
      <w:r>
        <w:rPr>
          <w:i/>
          <w:iCs/>
        </w:rPr>
        <w:t>p</w:t>
      </w:r>
      <w:r>
        <w:t xml:space="preserve"> = 0.048) and </w:t>
      </w:r>
      <w:r>
        <w:rPr>
          <w:i/>
          <w:iCs/>
        </w:rPr>
        <w:t>L. sikapusi</w:t>
      </w:r>
      <w:r>
        <w:t xml:space="preserve"> (W = 99.5, </w:t>
      </w:r>
      <w:r>
        <w:rPr>
          <w:i/>
          <w:iCs/>
        </w:rPr>
        <w:t>p</w:t>
      </w:r>
      <w:r>
        <w:t xml:space="preserve"> = 0.03), but not for </w:t>
      </w:r>
      <w:r>
        <w:rPr>
          <w:i/>
          <w:iCs/>
        </w:rPr>
        <w:t>C. olivieri</w:t>
      </w:r>
      <w:r>
        <w:t xml:space="preserve"> (W = 429.5, </w:t>
      </w:r>
      <w:r>
        <w:rPr>
          <w:i/>
          <w:iCs/>
        </w:rPr>
        <w:t>p</w:t>
      </w:r>
      <w:r>
        <w:t xml:space="preserve"> = 0.54).</w:t>
      </w:r>
      <w:del w:id="743" w:author="David Simons" w:date="2025-06-12T13:00:00Z" w16du:dateUtc="2025-06-12T11:00:00Z">
        <w:r>
          <w:delText xml:space="preserve"> In contrast, betweenness centrality did not differ significantly between seropositive and seronegative individuals, either overall or within any of the three species examined individually. This suggests that while seropositive individuals had fewer direct contacts (lower degree centrality), their role in connecting otherwise unconnected individuals within the network (betweenness centrality) was not substantially different from that of seronegative individuals.</w:delText>
        </w:r>
      </w:del>
    </w:p>
    <w:p w14:paraId="162FEAB9" w14:textId="77777777" w:rsidR="00D67F80" w:rsidRDefault="00000000">
      <w:pPr>
        <w:pStyle w:val="BodyText"/>
        <w:spacing w:line="480" w:lineRule="auto"/>
        <w:ind w:firstLine="720"/>
        <w:pPrChange w:id="744" w:author="David Simons" w:date="2025-06-12T13:00:00Z" w16du:dateUtc="2025-06-12T11:00:00Z">
          <w:pPr>
            <w:pStyle w:val="BodyText"/>
            <w:spacing w:line="480" w:lineRule="auto"/>
          </w:pPr>
        </w:pPrChange>
      </w:pPr>
      <w:r>
        <w:t>The lower mean degree centrality observed in seropositive individuals suggests that individuals with fewer connections were more likely to be seropositive. Given the low overall seroprevalence, this pattern may reflect limited recent pathogen transmission within the population, potentially due to stochastic transmission events rather than sustained intraspecific transmission.</w:t>
      </w:r>
    </w:p>
    <w:p w14:paraId="474C83D0" w14:textId="1D6B4383" w:rsidR="00D67F80" w:rsidRDefault="00000000" w:rsidP="009E1BF6">
      <w:pPr>
        <w:pStyle w:val="Heading2"/>
        <w:spacing w:line="480" w:lineRule="auto"/>
        <w:rPr>
          <w:ins w:id="745" w:author="David Simons" w:date="2025-06-12T13:00:00Z" w16du:dateUtc="2025-06-12T11:00:00Z"/>
        </w:rPr>
      </w:pPr>
      <w:bookmarkStart w:id="746" w:name="X9de83e2e4077409fe11ed171762106a58243c2c"/>
      <w:bookmarkEnd w:id="739"/>
      <w:bookmarkEnd w:id="740"/>
      <w:ins w:id="747" w:author="David Simons" w:date="2025-06-12T13:00:00Z" w16du:dateUtc="2025-06-12T11:00:00Z">
        <w:r>
          <w:lastRenderedPageBreak/>
          <w:t xml:space="preserve">Association </w:t>
        </w:r>
      </w:ins>
      <w:r w:rsidR="007E3714">
        <w:t xml:space="preserve">of </w:t>
      </w:r>
      <w:ins w:id="748" w:author="David Simons" w:date="2025-06-12T13:00:00Z" w16du:dateUtc="2025-06-12T11:00:00Z">
        <w:r>
          <w:t xml:space="preserve">intra-specific network clustering and LASV seropositivity in </w:t>
        </w:r>
        <w:proofErr w:type="spellStart"/>
        <w:r>
          <w:rPr>
            <w:i/>
            <w:iCs/>
          </w:rPr>
          <w:t>Mastomys</w:t>
        </w:r>
        <w:proofErr w:type="spellEnd"/>
        <w:r>
          <w:rPr>
            <w:i/>
            <w:iCs/>
          </w:rPr>
          <w:t xml:space="preserve"> </w:t>
        </w:r>
        <w:proofErr w:type="spellStart"/>
        <w:r>
          <w:rPr>
            <w:i/>
            <w:iCs/>
          </w:rPr>
          <w:t>natalensis</w:t>
        </w:r>
        <w:proofErr w:type="spellEnd"/>
      </w:ins>
    </w:p>
    <w:p w14:paraId="5D699CC6" w14:textId="77777777" w:rsidR="00D67F80" w:rsidRDefault="00000000" w:rsidP="00EB4377">
      <w:pPr>
        <w:pStyle w:val="FirstParagraph"/>
        <w:spacing w:line="480" w:lineRule="auto"/>
        <w:ind w:firstLine="720"/>
        <w:rPr>
          <w:ins w:id="749" w:author="David Simons" w:date="2025-06-12T13:00:00Z" w16du:dateUtc="2025-06-12T11:00:00Z"/>
        </w:rPr>
      </w:pPr>
      <w:ins w:id="750" w:author="David Simons" w:date="2025-06-12T13:00:00Z" w16du:dateUtc="2025-06-12T11:00:00Z">
        <w:r>
          <w:t xml:space="preserve">In </w:t>
        </w:r>
        <w:r>
          <w:rPr>
            <w:i/>
            <w:iCs/>
          </w:rPr>
          <w:t xml:space="preserve">M. </w:t>
        </w:r>
        <w:proofErr w:type="spellStart"/>
        <w:r>
          <w:rPr>
            <w:i/>
            <w:iCs/>
          </w:rPr>
          <w:t>natalensis</w:t>
        </w:r>
        <w:proofErr w:type="spellEnd"/>
        <w:r>
          <w:t xml:space="preserve">, the odds of LASV seropositivity increased with degree (OR = 1.25, 95% </w:t>
        </w:r>
        <w:proofErr w:type="spellStart"/>
        <w:r>
          <w:t>CrI</w:t>
        </w:r>
        <w:proofErr w:type="spellEnd"/>
        <w:r>
          <w:t xml:space="preserve">: 1.10–1.40), and there was some evidence of a positive association with homophily (OR = 2.02, 95% </w:t>
        </w:r>
        <w:proofErr w:type="spellStart"/>
        <w:r>
          <w:t>CrI</w:t>
        </w:r>
        <w:proofErr w:type="spellEnd"/>
        <w:r>
          <w:t xml:space="preserve">: 1.00–3.96). However, a strong negative interaction between degree and homophily (OR = 0.52, 95% </w:t>
        </w:r>
        <w:proofErr w:type="spellStart"/>
        <w:r>
          <w:t>CrI</w:t>
        </w:r>
        <w:proofErr w:type="spellEnd"/>
        <w:r>
          <w:t>: 0.40–0.67) suggests that the association between contact number and seropositivity risk was attenuated when a greater proportion of contacts were with conspecifics.</w:t>
        </w:r>
      </w:ins>
    </w:p>
    <w:p w14:paraId="37B04C72" w14:textId="77777777" w:rsidR="00D67F80" w:rsidRDefault="00000000" w:rsidP="009E1BF6">
      <w:pPr>
        <w:pStyle w:val="Heading1"/>
        <w:spacing w:line="480" w:lineRule="auto"/>
      </w:pPr>
      <w:bookmarkStart w:id="751" w:name="discussion"/>
      <w:bookmarkEnd w:id="278"/>
      <w:bookmarkEnd w:id="746"/>
      <w:r>
        <w:t>Discussion</w:t>
      </w:r>
    </w:p>
    <w:p w14:paraId="01717634" w14:textId="67EC937E" w:rsidR="00D67F80" w:rsidRDefault="00000000" w:rsidP="00EB4377">
      <w:pPr>
        <w:pStyle w:val="FirstParagraph"/>
        <w:spacing w:line="480" w:lineRule="auto"/>
        <w:ind w:firstLine="720"/>
      </w:pPr>
      <w:r>
        <w:t xml:space="preserve">In the Eastern </w:t>
      </w:r>
      <w:r w:rsidR="000178D8">
        <w:t>P</w:t>
      </w:r>
      <w:r>
        <w:t xml:space="preserve">rovince of Sierra Leone, we found that small-mammal contact networks were generally </w:t>
      </w:r>
      <w:del w:id="752" w:author="David Simons" w:date="2025-06-12T13:00:00Z" w16du:dateUtc="2025-06-12T11:00:00Z">
        <w:r>
          <w:delText>larger</w:delText>
        </w:r>
      </w:del>
      <w:ins w:id="753" w:author="David Simons" w:date="2025-06-12T13:00:00Z" w16du:dateUtc="2025-06-12T11:00:00Z">
        <w:r>
          <w:t>more densely connected</w:t>
        </w:r>
      </w:ins>
      <w:r>
        <w:t xml:space="preserve"> in village and agricultural settings, </w:t>
      </w:r>
      <w:del w:id="754" w:author="David Simons" w:date="2025-06-12T13:00:00Z" w16du:dateUtc="2025-06-12T11:00:00Z">
        <w:r>
          <w:delText>yet</w:delText>
        </w:r>
      </w:del>
      <w:ins w:id="755" w:author="David Simons" w:date="2025-06-12T13:00:00Z" w16du:dateUtc="2025-06-12T11:00:00Z">
        <w:r>
          <w:t>with higher mean degree in these habitats than in forested ones. However,</w:t>
        </w:r>
      </w:ins>
      <w:r>
        <w:t xml:space="preserve"> overall contact rates </w:t>
      </w:r>
      <w:ins w:id="756" w:author="David Simons" w:date="2025-06-12T13:00:00Z" w16du:dateUtc="2025-06-12T11:00:00Z">
        <w:r>
          <w:t xml:space="preserve">per individual </w:t>
        </w:r>
      </w:ins>
      <w:r>
        <w:t xml:space="preserve">were </w:t>
      </w:r>
      <w:del w:id="757" w:author="David Simons" w:date="2025-06-12T13:00:00Z" w16du:dateUtc="2025-06-12T11:00:00Z">
        <w:r>
          <w:delText>similar</w:delText>
        </w:r>
      </w:del>
      <w:ins w:id="758" w:author="David Simons" w:date="2025-06-12T13:00:00Z" w16du:dateUtc="2025-06-12T11:00:00Z">
        <w:r>
          <w:t>comparable</w:t>
        </w:r>
      </w:ins>
      <w:r>
        <w:t xml:space="preserve"> across land use types</w:t>
      </w:r>
      <w:del w:id="759" w:author="David Simons" w:date="2025-06-12T13:00:00Z" w16du:dateUtc="2025-06-12T11:00:00Z">
        <w:r>
          <w:delText xml:space="preserve">. Most individual </w:delText>
        </w:r>
      </w:del>
      <w:ins w:id="760" w:author="David Simons" w:date="2025-06-12T13:00:00Z" w16du:dateUtc="2025-06-12T11:00:00Z">
        <w:r>
          <w:t xml:space="preserve">, with most </w:t>
        </w:r>
      </w:ins>
      <w:r>
        <w:t xml:space="preserve">animals </w:t>
      </w:r>
      <w:del w:id="761" w:author="David Simons" w:date="2025-06-12T13:00:00Z" w16du:dateUtc="2025-06-12T11:00:00Z">
        <w:r>
          <w:delText>had</w:delText>
        </w:r>
      </w:del>
      <w:ins w:id="762" w:author="David Simons" w:date="2025-06-12T13:00:00Z" w16du:dateUtc="2025-06-12T11:00:00Z">
        <w:r>
          <w:t>having</w:t>
        </w:r>
      </w:ins>
      <w:r>
        <w:t xml:space="preserve"> fewer than five contacts, forming </w:t>
      </w:r>
      <w:del w:id="763" w:author="David Simons" w:date="2025-06-12T13:00:00Z" w16du:dateUtc="2025-06-12T11:00:00Z">
        <w:r>
          <w:delText xml:space="preserve">relatively </w:delText>
        </w:r>
      </w:del>
      <w:r>
        <w:t>sparse networks</w:t>
      </w:r>
      <w:del w:id="764" w:author="David Simons" w:date="2025-06-12T13:00:00Z" w16du:dateUtc="2025-06-12T11:00:00Z">
        <w:r>
          <w:delText>.</w:delText>
        </w:r>
      </w:del>
      <w:ins w:id="765" w:author="David Simons" w:date="2025-06-12T13:00:00Z" w16du:dateUtc="2025-06-12T11:00:00Z">
        <w:r>
          <w:t xml:space="preserve"> (mean degree &lt; 3).</w:t>
        </w:r>
      </w:ins>
      <w:r>
        <w:t xml:space="preserve"> While degree centrality did not differ systematically by species, </w:t>
      </w:r>
      <w:r>
        <w:rPr>
          <w:i/>
          <w:iCs/>
        </w:rPr>
        <w:t>M. natalensis</w:t>
      </w:r>
      <w:r>
        <w:t xml:space="preserve"> exhibited a high probability of intra-specific contacts in agricultural settings, suggesting that these areas may serve as focal points for LASV transmission, consistent with findings linking anthropogenic environments to zoonotic disease </w:t>
      </w:r>
      <w:del w:id="766" w:author="David Simons" w:date="2025-06-12T13:00:00Z" w16du:dateUtc="2025-06-12T11:00:00Z">
        <w:r>
          <w:delText>risk</w:delText>
        </w:r>
        <w:r>
          <w:rPr>
            <w:vertAlign w:val="superscript"/>
          </w:rPr>
          <w:delText>75,76</w:delText>
        </w:r>
      </w:del>
      <w:ins w:id="767" w:author="David Simons" w:date="2025-06-12T13:00:00Z" w16du:dateUtc="2025-06-12T11:00:00Z">
        <w:r>
          <w:t>risk</w:t>
        </w:r>
        <w:r>
          <w:rPr>
            <w:vertAlign w:val="superscript"/>
          </w:rPr>
          <w:t>70,71</w:t>
        </w:r>
      </w:ins>
      <w:r>
        <w:t xml:space="preserve">. LASV seropositivity was detected at low prevalence across six rodent and shrew species, with </w:t>
      </w:r>
      <w:r>
        <w:rPr>
          <w:i/>
          <w:iCs/>
        </w:rPr>
        <w:t>M. natalensis</w:t>
      </w:r>
      <w:r>
        <w:t xml:space="preserve"> comprising most seropositive individuals. </w:t>
      </w:r>
      <w:r>
        <w:lastRenderedPageBreak/>
        <w:t xml:space="preserve">However, seropositive individuals had lower degree centrality overall, though this pattern was not consistent </w:t>
      </w:r>
      <w:del w:id="768" w:author="David Simons" w:date="2025-06-12T13:00:00Z" w16du:dateUtc="2025-06-12T11:00:00Z">
        <w:r>
          <w:delText>within</w:delText>
        </w:r>
      </w:del>
      <w:ins w:id="769" w:author="David Simons" w:date="2025-06-12T13:00:00Z" w16du:dateUtc="2025-06-12T11:00:00Z">
        <w:r>
          <w:t>between</w:t>
        </w:r>
      </w:ins>
      <w:r>
        <w:t xml:space="preserve"> species.</w:t>
      </w:r>
    </w:p>
    <w:p w14:paraId="78D0529F" w14:textId="50775E49" w:rsidR="00D67F80" w:rsidRDefault="00000000" w:rsidP="00EB4377">
      <w:pPr>
        <w:pStyle w:val="BodyText"/>
        <w:spacing w:line="480" w:lineRule="auto"/>
        <w:ind w:firstLine="720"/>
        <w:rPr>
          <w:ins w:id="770" w:author="David Simons" w:date="2025-06-12T13:00:00Z" w16du:dateUtc="2025-06-12T11:00:00Z"/>
        </w:rPr>
      </w:pPr>
      <w:del w:id="771" w:author="David Simons" w:date="2025-06-12T13:00:00Z" w16du:dateUtc="2025-06-12T11:00:00Z">
        <w:r>
          <w:delText>We</w:delText>
        </w:r>
      </w:del>
      <w:ins w:id="772" w:author="David Simons" w:date="2025-06-12T13:00:00Z" w16du:dateUtc="2025-06-12T11:00:00Z">
        <w:r>
          <w:rPr>
            <w:i/>
            <w:iCs/>
          </w:rPr>
          <w:t>A priori</w:t>
        </w:r>
        <w:r>
          <w:t xml:space="preserve">, we </w:t>
        </w:r>
        <w:proofErr w:type="spellStart"/>
        <w:r>
          <w:t>hypothesised</w:t>
        </w:r>
        <w:proofErr w:type="spellEnd"/>
        <w:r>
          <w:t xml:space="preserve"> that individuals with higher degree centrality (i.e., those with greater space-sharing interactions) would be at greater risk of LASV exposure, and that this effect would vary by land use and species. While LASV seropositivity was detected at low prevalence across nine rodent and shrew species, seropositive individuals tended to have lower degree centrality, this pattern was inconsistent and potentially confounded by age or habitat.</w:t>
        </w:r>
      </w:ins>
    </w:p>
    <w:p w14:paraId="75CD3BB3" w14:textId="77777777" w:rsidR="00686254" w:rsidRDefault="00000000" w:rsidP="003E3170">
      <w:pPr>
        <w:pStyle w:val="BodyText"/>
        <w:spacing w:line="480" w:lineRule="auto"/>
        <w:ind w:firstLine="720"/>
        <w:rPr>
          <w:del w:id="773" w:author="David Simons" w:date="2025-06-12T13:00:00Z" w16du:dateUtc="2025-06-12T11:00:00Z"/>
        </w:rPr>
      </w:pPr>
      <w:ins w:id="774" w:author="David Simons" w:date="2025-06-12T13:00:00Z" w16du:dateUtc="2025-06-12T11:00:00Z">
        <w:r>
          <w:t>Although we</w:t>
        </w:r>
      </w:ins>
      <w:r>
        <w:t xml:space="preserve"> hypothesised that contact rates would be higher in anthropogenic habitats, </w:t>
      </w:r>
      <w:del w:id="775" w:author="David Simons" w:date="2025-06-12T13:00:00Z" w16du:dateUtc="2025-06-12T11:00:00Z">
        <w:r>
          <w:delText xml:space="preserve">but </w:delText>
        </w:r>
      </w:del>
      <w:r>
        <w:t xml:space="preserve">global degree centrality was similar across land use types. However, the </w:t>
      </w:r>
      <w:del w:id="776" w:author="David Simons" w:date="2025-06-12T13:00:00Z" w16du:dateUtc="2025-06-12T11:00:00Z">
        <w:r>
          <w:delText xml:space="preserve">highest-degree individuals were primarily found in village and agricultural settings, highlighting spatial heterogeneity within networks. This finding underscores </w:delText>
        </w:r>
      </w:del>
      <w:ins w:id="777" w:author="David Simons" w:date="2025-06-12T13:00:00Z" w16du:dateUtc="2025-06-12T11:00:00Z">
        <w:r>
          <w:t xml:space="preserve">upper tail of </w:t>
        </w:r>
      </w:ins>
      <w:r>
        <w:t xml:space="preserve">the </w:t>
      </w:r>
      <w:del w:id="778" w:author="David Simons" w:date="2025-06-12T13:00:00Z" w16du:dateUtc="2025-06-12T11:00:00Z">
        <w:r>
          <w:delText xml:space="preserve">limitations of relying solely on aggregated network metrics in capturing </w:delText>
        </w:r>
      </w:del>
      <w:ins w:id="779" w:author="David Simons" w:date="2025-06-12T13:00:00Z" w16du:dateUtc="2025-06-12T11:00:00Z">
        <w:r>
          <w:t xml:space="preserve">degree distribution was skewed towards individuals in villages and agriculture, underscoring the importance of </w:t>
        </w:r>
      </w:ins>
      <w:r>
        <w:t>individual-level variation</w:t>
      </w:r>
      <w:del w:id="780" w:author="David Simons" w:date="2025-06-12T13:00:00Z" w16du:dateUtc="2025-06-12T11:00:00Z">
        <w:r>
          <w:delText>, which is critical for understanding transmission pathways</w:delText>
        </w:r>
        <w:r>
          <w:rPr>
            <w:vertAlign w:val="superscript"/>
          </w:rPr>
          <w:delText>77,78</w:delText>
        </w:r>
        <w:r>
          <w:delText>.</w:delText>
        </w:r>
      </w:del>
    </w:p>
    <w:p w14:paraId="6AFEA4A2" w14:textId="598345B5" w:rsidR="00D67F80" w:rsidRDefault="00000000" w:rsidP="00EB4377">
      <w:pPr>
        <w:pStyle w:val="BodyText"/>
        <w:spacing w:line="480" w:lineRule="auto"/>
        <w:ind w:firstLine="720"/>
      </w:pPr>
      <w:ins w:id="781" w:author="David Simons" w:date="2025-06-12T13:00:00Z" w16du:dateUtc="2025-06-12T11:00:00Z">
        <w:r>
          <w:t xml:space="preserve"> not captured by aggregated metrics</w:t>
        </w:r>
        <w:r>
          <w:rPr>
            <w:vertAlign w:val="superscript"/>
          </w:rPr>
          <w:t>72,73</w:t>
        </w:r>
        <w:r>
          <w:t xml:space="preserve">. </w:t>
        </w:r>
      </w:ins>
      <w:r>
        <w:t xml:space="preserve">Agricultural </w:t>
      </w:r>
      <w:del w:id="782" w:author="David Simons" w:date="2025-06-12T13:00:00Z" w16du:dateUtc="2025-06-12T11:00:00Z">
        <w:r>
          <w:delText>settings hosted</w:delText>
        </w:r>
      </w:del>
      <w:ins w:id="783" w:author="David Simons" w:date="2025-06-12T13:00:00Z" w16du:dateUtc="2025-06-12T11:00:00Z">
        <w:r>
          <w:t>areas also exhibited</w:t>
        </w:r>
      </w:ins>
      <w:r>
        <w:t xml:space="preserve"> the highest species richness</w:t>
      </w:r>
      <w:del w:id="784" w:author="David Simons" w:date="2025-06-12T13:00:00Z" w16du:dateUtc="2025-06-12T11:00:00Z">
        <w:r>
          <w:delText>, with</w:delText>
        </w:r>
      </w:del>
      <w:ins w:id="785" w:author="David Simons" w:date="2025-06-12T13:00:00Z" w16du:dateUtc="2025-06-12T11:00:00Z">
        <w:r>
          <w:t xml:space="preserve"> and</w:t>
        </w:r>
      </w:ins>
      <w:r>
        <w:t xml:space="preserve"> a greater proportion of </w:t>
      </w:r>
      <w:del w:id="786" w:author="David Simons" w:date="2025-06-12T13:00:00Z" w16du:dateUtc="2025-06-12T11:00:00Z">
        <w:r>
          <w:delText>interspecific contacts,</w:delText>
        </w:r>
      </w:del>
      <w:ins w:id="787" w:author="David Simons" w:date="2025-06-12T13:00:00Z" w16du:dateUtc="2025-06-12T11:00:00Z">
        <w:r>
          <w:t>inter-specific space-sharing, likely</w:t>
        </w:r>
      </w:ins>
      <w:r>
        <w:t xml:space="preserve"> reflecting edge effects that </w:t>
      </w:r>
      <w:del w:id="788" w:author="David Simons" w:date="2025-06-12T13:00:00Z" w16du:dateUtc="2025-06-12T11:00:00Z">
        <w:r>
          <w:delText>promote</w:delText>
        </w:r>
      </w:del>
      <w:ins w:id="789" w:author="David Simons" w:date="2025-06-12T13:00:00Z" w16du:dateUtc="2025-06-12T11:00:00Z">
        <w:r>
          <w:t>facilitate</w:t>
        </w:r>
      </w:ins>
      <w:r>
        <w:t xml:space="preserve"> interactions between synanthropic and sylvatic </w:t>
      </w:r>
      <w:del w:id="790" w:author="David Simons" w:date="2025-06-12T13:00:00Z" w16du:dateUtc="2025-06-12T11:00:00Z">
        <w:r>
          <w:delText>species</w:delText>
        </w:r>
        <w:r>
          <w:rPr>
            <w:vertAlign w:val="superscript"/>
          </w:rPr>
          <w:delText>79,80</w:delText>
        </w:r>
      </w:del>
      <w:ins w:id="791" w:author="David Simons" w:date="2025-06-12T13:00:00Z" w16du:dateUtc="2025-06-12T11:00:00Z">
        <w:r>
          <w:t>species</w:t>
        </w:r>
        <w:r>
          <w:rPr>
            <w:vertAlign w:val="superscript"/>
          </w:rPr>
          <w:t>74,75</w:t>
        </w:r>
      </w:ins>
      <w:r>
        <w:t xml:space="preserve">. Notably, native </w:t>
      </w:r>
      <w:del w:id="792" w:author="David Simons" w:date="2025-06-12T13:00:00Z" w16du:dateUtc="2025-06-12T11:00:00Z">
        <w:r>
          <w:delText xml:space="preserve">rodent </w:delText>
        </w:r>
      </w:del>
      <w:r>
        <w:t xml:space="preserve">species such as </w:t>
      </w:r>
      <w:r>
        <w:rPr>
          <w:i/>
          <w:iCs/>
        </w:rPr>
        <w:t>P. rostratus</w:t>
      </w:r>
      <w:r>
        <w:t xml:space="preserve"> in agricultural </w:t>
      </w:r>
      <w:del w:id="793" w:author="David Simons" w:date="2025-06-12T13:00:00Z" w16du:dateUtc="2025-06-12T11:00:00Z">
        <w:r>
          <w:delText xml:space="preserve">settings exhibited </w:delText>
        </w:r>
      </w:del>
      <w:ins w:id="794" w:author="David Simons" w:date="2025-06-12T13:00:00Z" w16du:dateUtc="2025-06-12T11:00:00Z">
        <w:r>
          <w:t xml:space="preserve">habitats displayed </w:t>
        </w:r>
      </w:ins>
      <w:r>
        <w:t xml:space="preserve">high degree centrality, suggesting that </w:t>
      </w:r>
      <w:del w:id="795" w:author="David Simons" w:date="2025-06-12T13:00:00Z" w16du:dateUtc="2025-06-12T11:00:00Z">
        <w:r>
          <w:delText xml:space="preserve">agricultural habitats </w:delText>
        </w:r>
      </w:del>
      <w:ins w:id="796" w:author="David Simons" w:date="2025-06-12T13:00:00Z" w16du:dateUtc="2025-06-12T11:00:00Z">
        <w:r>
          <w:t xml:space="preserve">suggesting that a few highly interactive species </w:t>
        </w:r>
      </w:ins>
      <w:r>
        <w:t xml:space="preserve">may </w:t>
      </w:r>
      <w:del w:id="797" w:author="David Simons" w:date="2025-06-12T13:00:00Z" w16du:dateUtc="2025-06-12T11:00:00Z">
        <w:r>
          <w:delText>amplify interspecific interactions, potentially increasing zoonotic transmission risk</w:delText>
        </w:r>
        <w:r>
          <w:rPr>
            <w:vertAlign w:val="superscript"/>
          </w:rPr>
          <w:delText>39</w:delText>
        </w:r>
        <w:r>
          <w:delText>. These findings highlight the heterogeneity in contact rates within species, often obscured in aggregated analyses</w:delText>
        </w:r>
        <w:r>
          <w:rPr>
            <w:vertAlign w:val="superscript"/>
          </w:rPr>
          <w:delText>77</w:delText>
        </w:r>
      </w:del>
      <w:ins w:id="798" w:author="David Simons" w:date="2025-06-12T13:00:00Z" w16du:dateUtc="2025-06-12T11:00:00Z">
        <w:r>
          <w:t>disproportionately shape network connectivity and transmission risk</w:t>
        </w:r>
        <w:r>
          <w:rPr>
            <w:vertAlign w:val="superscript"/>
          </w:rPr>
          <w:t>31</w:t>
        </w:r>
      </w:ins>
      <w:r>
        <w:t>.</w:t>
      </w:r>
    </w:p>
    <w:p w14:paraId="45FEBE6E" w14:textId="100EE9BD" w:rsidR="00D67F80" w:rsidRDefault="00000000" w:rsidP="00EB4377">
      <w:pPr>
        <w:pStyle w:val="BodyText"/>
        <w:spacing w:line="480" w:lineRule="auto"/>
        <w:ind w:firstLine="720"/>
      </w:pPr>
      <w:r>
        <w:t xml:space="preserve">Network structure also </w:t>
      </w:r>
      <w:del w:id="799" w:author="David Simons" w:date="2025-06-12T13:00:00Z" w16du:dateUtc="2025-06-12T11:00:00Z">
        <w:r w:rsidR="003309EF">
          <w:delText>varies</w:delText>
        </w:r>
      </w:del>
      <w:ins w:id="800" w:author="David Simons" w:date="2025-06-12T13:00:00Z" w16du:dateUtc="2025-06-12T11:00:00Z">
        <w:r>
          <w:t>varied</w:t>
        </w:r>
      </w:ins>
      <w:r>
        <w:t xml:space="preserve"> across land use types. Village networks </w:t>
      </w:r>
      <w:del w:id="801" w:author="David Simons" w:date="2025-06-12T13:00:00Z" w16du:dateUtc="2025-06-12T11:00:00Z">
        <w:r>
          <w:delText>exhibited</w:delText>
        </w:r>
      </w:del>
      <w:ins w:id="802" w:author="David Simons" w:date="2025-06-12T13:00:00Z" w16du:dateUtc="2025-06-12T11:00:00Z">
        <w:r>
          <w:t>had</w:t>
        </w:r>
      </w:ins>
      <w:r>
        <w:t xml:space="preserve"> higher betweenness centrality</w:t>
      </w:r>
      <w:ins w:id="803" w:author="David Simons" w:date="2025-06-12T13:00:00Z" w16du:dateUtc="2025-06-12T11:00:00Z">
        <w:r>
          <w:t xml:space="preserve"> and modularity</w:t>
        </w:r>
      </w:ins>
      <w:r>
        <w:t xml:space="preserve">, indicating greater </w:t>
      </w:r>
      <w:ins w:id="804" w:author="David Simons" w:date="2025-06-12T13:00:00Z" w16du:dateUtc="2025-06-12T11:00:00Z">
        <w:r>
          <w:t xml:space="preserve">structural </w:t>
        </w:r>
      </w:ins>
      <w:r>
        <w:t>fragmentation</w:t>
      </w:r>
      <w:ins w:id="805" w:author="David Simons" w:date="2025-06-12T13:00:00Z" w16du:dateUtc="2025-06-12T11:00:00Z">
        <w:r>
          <w:t xml:space="preserve"> and local clustering</w:t>
        </w:r>
      </w:ins>
      <w:r>
        <w:t xml:space="preserve">, with </w:t>
      </w:r>
      <w:del w:id="806" w:author="David Simons" w:date="2025-06-12T13:00:00Z" w16du:dateUtc="2025-06-12T11:00:00Z">
        <w:r>
          <w:delText>key</w:delText>
        </w:r>
      </w:del>
      <w:ins w:id="807" w:author="David Simons" w:date="2025-06-12T13:00:00Z" w16du:dateUtc="2025-06-12T11:00:00Z">
        <w:r>
          <w:t>certain</w:t>
        </w:r>
      </w:ins>
      <w:r>
        <w:t xml:space="preserve"> individuals </w:t>
      </w:r>
      <w:ins w:id="808" w:author="David Simons" w:date="2025-06-12T13:00:00Z" w16du:dateUtc="2025-06-12T11:00:00Z">
        <w:r>
          <w:t xml:space="preserve">acting as bridges between otherwise unconnected </w:t>
        </w:r>
        <w:r>
          <w:lastRenderedPageBreak/>
          <w:t xml:space="preserve">subnetworks. These </w:t>
        </w:r>
      </w:ins>
      <w:r>
        <w:t xml:space="preserve">bridging </w:t>
      </w:r>
      <w:del w:id="809" w:author="David Simons" w:date="2025-06-12T13:00:00Z" w16du:dateUtc="2025-06-12T11:00:00Z">
        <w:r>
          <w:delText>disconnected sub-components. These bottlenecks in network structure</w:delText>
        </w:r>
      </w:del>
      <w:ins w:id="810" w:author="David Simons" w:date="2025-06-12T13:00:00Z" w16du:dateUtc="2025-06-12T11:00:00Z">
        <w:r>
          <w:t>individuals</w:t>
        </w:r>
      </w:ins>
      <w:r>
        <w:t xml:space="preserve"> could </w:t>
      </w:r>
      <w:del w:id="811" w:author="David Simons" w:date="2025-06-12T13:00:00Z" w16du:dateUtc="2025-06-12T11:00:00Z">
        <w:r>
          <w:delText>constrain LASV transmission by limiting sustained contact chains</w:delText>
        </w:r>
        <w:r>
          <w:rPr>
            <w:vertAlign w:val="superscript"/>
          </w:rPr>
          <w:delText>81</w:delText>
        </w:r>
        <w:r>
          <w:delText>.</w:delText>
        </w:r>
      </w:del>
      <w:ins w:id="812" w:author="David Simons" w:date="2025-06-12T13:00:00Z" w16du:dateUtc="2025-06-12T11:00:00Z">
        <w:r>
          <w:t>play a pivotal role in facilitating or constraining transmission</w:t>
        </w:r>
        <w:r>
          <w:rPr>
            <w:vertAlign w:val="superscript"/>
          </w:rPr>
          <w:t>76</w:t>
        </w:r>
        <w:r>
          <w:t>.</w:t>
        </w:r>
      </w:ins>
      <w:r>
        <w:t xml:space="preserve"> Conversely, </w:t>
      </w:r>
      <w:del w:id="813" w:author="David Simons" w:date="2025-06-12T13:00:00Z" w16du:dateUtc="2025-06-12T11:00:00Z">
        <w:r>
          <w:delText xml:space="preserve">the </w:delText>
        </w:r>
      </w:del>
      <w:r>
        <w:t xml:space="preserve">lower betweenness centrality in agricultural networks </w:t>
      </w:r>
      <w:del w:id="814" w:author="David Simons" w:date="2025-06-12T13:00:00Z" w16du:dateUtc="2025-06-12T11:00:00Z">
        <w:r>
          <w:delText>suggests</w:delText>
        </w:r>
      </w:del>
      <w:ins w:id="815" w:author="David Simons" w:date="2025-06-12T13:00:00Z" w16du:dateUtc="2025-06-12T11:00:00Z">
        <w:r>
          <w:t>indicates</w:t>
        </w:r>
      </w:ins>
      <w:r>
        <w:t xml:space="preserve"> more cohesive </w:t>
      </w:r>
      <w:del w:id="816" w:author="David Simons" w:date="2025-06-12T13:00:00Z" w16du:dateUtc="2025-06-12T11:00:00Z">
        <w:r>
          <w:delText>connectivity</w:delText>
        </w:r>
      </w:del>
      <w:ins w:id="817" w:author="David Simons" w:date="2025-06-12T13:00:00Z" w16du:dateUtc="2025-06-12T11:00:00Z">
        <w:r>
          <w:t>contact structures</w:t>
        </w:r>
      </w:ins>
      <w:r>
        <w:t xml:space="preserve">, potentially </w:t>
      </w:r>
      <w:del w:id="818" w:author="David Simons" w:date="2025-06-12T13:00:00Z" w16du:dateUtc="2025-06-12T11:00:00Z">
        <w:r>
          <w:delText xml:space="preserve">facilitating </w:delText>
        </w:r>
      </w:del>
      <w:ins w:id="819" w:author="David Simons" w:date="2025-06-12T13:00:00Z" w16du:dateUtc="2025-06-12T11:00:00Z">
        <w:r>
          <w:t xml:space="preserve">supporting faster or </w:t>
        </w:r>
      </w:ins>
      <w:r>
        <w:t xml:space="preserve">more </w:t>
      </w:r>
      <w:del w:id="820" w:author="David Simons" w:date="2025-06-12T13:00:00Z" w16du:dateUtc="2025-06-12T11:00:00Z">
        <w:r>
          <w:delText>efficient</w:delText>
        </w:r>
      </w:del>
      <w:ins w:id="821" w:author="David Simons" w:date="2025-06-12T13:00:00Z" w16du:dateUtc="2025-06-12T11:00:00Z">
        <w:r>
          <w:t>sustained</w:t>
        </w:r>
      </w:ins>
      <w:r>
        <w:t xml:space="preserve"> transmission</w:t>
      </w:r>
      <w:ins w:id="822" w:author="David Simons" w:date="2025-06-12T13:00:00Z" w16du:dateUtc="2025-06-12T11:00:00Z">
        <w:r>
          <w:t xml:space="preserve"> cycles</w:t>
        </w:r>
      </w:ins>
      <w:r>
        <w:t>.</w:t>
      </w:r>
    </w:p>
    <w:p w14:paraId="58DC6B3C" w14:textId="05B0E2B7" w:rsidR="00D67F80" w:rsidRDefault="00000000" w:rsidP="00EB4377">
      <w:pPr>
        <w:pStyle w:val="BodyText"/>
        <w:spacing w:line="480" w:lineRule="auto"/>
        <w:ind w:firstLine="720"/>
        <w:rPr>
          <w:ins w:id="823" w:author="David Simons" w:date="2025-06-12T13:00:00Z" w16du:dateUtc="2025-06-12T11:00:00Z"/>
        </w:rPr>
      </w:pPr>
      <w:del w:id="824" w:author="David Simons" w:date="2025-06-12T13:00:00Z" w16du:dateUtc="2025-06-12T11:00:00Z">
        <w:r>
          <w:delText xml:space="preserve">Despite overall lower </w:delText>
        </w:r>
      </w:del>
      <w:ins w:id="825" w:author="David Simons" w:date="2025-06-12T13:00:00Z" w16du:dateUtc="2025-06-12T11:00:00Z">
        <w:r>
          <w:t xml:space="preserve">In contrast, we found no consistent difference in betweenness centrality between seropositive and seronegative individuals suggesting that, while seropositive rodents tended to have fewer direct </w:t>
        </w:r>
      </w:ins>
      <w:r>
        <w:t>contacts</w:t>
      </w:r>
      <w:del w:id="826" w:author="David Simons" w:date="2025-06-12T13:00:00Z" w16du:dateUtc="2025-06-12T11:00:00Z">
        <w:r>
          <w:delText>,</w:delText>
        </w:r>
      </w:del>
      <w:ins w:id="827" w:author="David Simons" w:date="2025-06-12T13:00:00Z" w16du:dateUtc="2025-06-12T11:00:00Z">
        <w:r>
          <w:t xml:space="preserve"> (lower degree), their role in linking network clusters was not markedly different.</w:t>
        </w:r>
      </w:ins>
    </w:p>
    <w:p w14:paraId="1B0ABE82" w14:textId="6E07C620" w:rsidR="00D67F80" w:rsidRDefault="00000000" w:rsidP="00EB4377">
      <w:pPr>
        <w:pStyle w:val="BodyText"/>
        <w:spacing w:line="480" w:lineRule="auto"/>
        <w:ind w:firstLine="720"/>
      </w:pPr>
      <w:ins w:id="828" w:author="David Simons" w:date="2025-06-12T13:00:00Z" w16du:dateUtc="2025-06-12T11:00:00Z">
        <w:r>
          <w:t>The structure of</w:t>
        </w:r>
      </w:ins>
      <w:r>
        <w:t xml:space="preserve"> </w:t>
      </w:r>
      <w:r>
        <w:rPr>
          <w:i/>
          <w:iCs/>
        </w:rPr>
        <w:t xml:space="preserve">M. </w:t>
      </w:r>
      <w:proofErr w:type="spellStart"/>
      <w:r>
        <w:rPr>
          <w:i/>
          <w:iCs/>
        </w:rPr>
        <w:t>natalensis</w:t>
      </w:r>
      <w:proofErr w:type="spellEnd"/>
      <w:r>
        <w:t xml:space="preserve"> </w:t>
      </w:r>
      <w:del w:id="829" w:author="David Simons" w:date="2025-06-12T13:00:00Z" w16du:dateUtc="2025-06-12T11:00:00Z">
        <w:r>
          <w:delText xml:space="preserve">in </w:delText>
        </w:r>
      </w:del>
      <w:ins w:id="830" w:author="David Simons" w:date="2025-06-12T13:00:00Z" w16du:dateUtc="2025-06-12T11:00:00Z">
        <w:r>
          <w:t xml:space="preserve">interactions also varied by land use. In </w:t>
        </w:r>
      </w:ins>
      <w:r>
        <w:t xml:space="preserve">agricultural settings </w:t>
      </w:r>
      <w:ins w:id="831" w:author="David Simons" w:date="2025-06-12T13:00:00Z" w16du:dateUtc="2025-06-12T11:00:00Z">
        <w:r>
          <w:rPr>
            <w:i/>
            <w:iCs/>
          </w:rPr>
          <w:t xml:space="preserve">M. </w:t>
        </w:r>
        <w:proofErr w:type="spellStart"/>
        <w:r>
          <w:rPr>
            <w:i/>
            <w:iCs/>
          </w:rPr>
          <w:t>natalensis</w:t>
        </w:r>
        <w:proofErr w:type="spellEnd"/>
        <w:r>
          <w:t xml:space="preserve"> </w:t>
        </w:r>
      </w:ins>
      <w:r>
        <w:t xml:space="preserve">exhibited </w:t>
      </w:r>
      <w:del w:id="832" w:author="David Simons" w:date="2025-06-12T13:00:00Z" w16du:dateUtc="2025-06-12T11:00:00Z">
        <w:r>
          <w:delText>strong</w:delText>
        </w:r>
      </w:del>
      <w:ins w:id="833" w:author="David Simons" w:date="2025-06-12T13:00:00Z" w16du:dateUtc="2025-06-12T11:00:00Z">
        <w:r>
          <w:t>high</w:t>
        </w:r>
      </w:ins>
      <w:r>
        <w:t xml:space="preserve"> intra-specific clustering, whereas in villages, </w:t>
      </w:r>
      <w:del w:id="834" w:author="David Simons" w:date="2025-06-12T13:00:00Z" w16du:dateUtc="2025-06-12T11:00:00Z">
        <w:r>
          <w:delText>interspecific contacts were</w:delText>
        </w:r>
      </w:del>
      <w:ins w:id="835" w:author="David Simons" w:date="2025-06-12T13:00:00Z" w16du:dateUtc="2025-06-12T11:00:00Z">
        <w:r>
          <w:t>inter-specific space-sharing was</w:t>
        </w:r>
      </w:ins>
      <w:r>
        <w:t xml:space="preserve"> more frequent. These </w:t>
      </w:r>
      <w:del w:id="836" w:author="David Simons" w:date="2025-06-12T13:00:00Z" w16du:dateUtc="2025-06-12T11:00:00Z">
        <w:r>
          <w:delText>findings align</w:delText>
        </w:r>
      </w:del>
      <w:ins w:id="837" w:author="David Simons" w:date="2025-06-12T13:00:00Z" w16du:dateUtc="2025-06-12T11:00:00Z">
        <w:r>
          <w:t>patterns are consistent</w:t>
        </w:r>
      </w:ins>
      <w:r>
        <w:t xml:space="preserve"> with </w:t>
      </w:r>
      <w:del w:id="838" w:author="David Simons" w:date="2025-06-12T13:00:00Z" w16du:dateUtc="2025-06-12T11:00:00Z">
        <w:r>
          <w:delText xml:space="preserve">prior studies showing that </w:delText>
        </w:r>
        <w:r>
          <w:rPr>
            <w:i/>
            <w:iCs/>
          </w:rPr>
          <w:delText>M. natalensis</w:delText>
        </w:r>
        <w:r>
          <w:delText xml:space="preserve"> exhibits</w:delText>
        </w:r>
      </w:del>
      <w:ins w:id="839" w:author="David Simons" w:date="2025-06-12T13:00:00Z" w16du:dateUtc="2025-06-12T11:00:00Z">
        <w:r>
          <w:t>the species’</w:t>
        </w:r>
      </w:ins>
      <w:r>
        <w:t xml:space="preserve"> weak </w:t>
      </w:r>
      <w:del w:id="840" w:author="David Simons" w:date="2025-06-12T13:00:00Z" w16du:dateUtc="2025-06-12T11:00:00Z">
        <w:r>
          <w:delText xml:space="preserve">territorial behaviour, similar to </w:delText>
        </w:r>
        <w:r>
          <w:rPr>
            <w:i/>
            <w:iCs/>
          </w:rPr>
          <w:delText>R. rattus</w:delText>
        </w:r>
        <w:r>
          <w:delText xml:space="preserve"> but contrasting with </w:delText>
        </w:r>
        <w:r>
          <w:rPr>
            <w:i/>
            <w:iCs/>
          </w:rPr>
          <w:delText>M. musculus</w:delText>
        </w:r>
        <w:r>
          <w:rPr>
            <w:vertAlign w:val="superscript"/>
          </w:rPr>
          <w:delText>10,82–84</w:delText>
        </w:r>
        <w:r>
          <w:delText>.</w:delText>
        </w:r>
      </w:del>
      <w:ins w:id="841" w:author="David Simons" w:date="2025-06-12T13:00:00Z" w16du:dateUtc="2025-06-12T11:00:00Z">
        <w:r>
          <w:t>territoriality</w:t>
        </w:r>
        <w:r>
          <w:rPr>
            <w:vertAlign w:val="superscript"/>
          </w:rPr>
          <w:t>10,77–79</w:t>
        </w:r>
        <w:r>
          <w:t>.</w:t>
        </w:r>
      </w:ins>
      <w:r>
        <w:t xml:space="preserve"> This intra-specific homophily in agricultural settings </w:t>
      </w:r>
      <w:del w:id="842" w:author="David Simons" w:date="2025-06-12T13:00:00Z" w16du:dateUtc="2025-06-12T11:00:00Z">
        <w:r>
          <w:delText>may promote</w:delText>
        </w:r>
      </w:del>
      <w:ins w:id="843" w:author="David Simons" w:date="2025-06-12T13:00:00Z" w16du:dateUtc="2025-06-12T11:00:00Z">
        <w:r>
          <w:t>would be expected to support</w:t>
        </w:r>
      </w:ins>
      <w:r>
        <w:t xml:space="preserve"> LASV transmission within </w:t>
      </w:r>
      <w:r>
        <w:rPr>
          <w:i/>
          <w:iCs/>
        </w:rPr>
        <w:t>M. natalensis</w:t>
      </w:r>
      <w:r>
        <w:t xml:space="preserve"> populations, where competent hosts can sustain transmission </w:t>
      </w:r>
      <w:del w:id="844" w:author="David Simons" w:date="2025-06-12T13:00:00Z" w16du:dateUtc="2025-06-12T11:00:00Z">
        <w:r>
          <w:delText>chains</w:delText>
        </w:r>
        <w:r>
          <w:rPr>
            <w:vertAlign w:val="superscript"/>
          </w:rPr>
          <w:delText>85</w:delText>
        </w:r>
      </w:del>
      <w:ins w:id="845" w:author="David Simons" w:date="2025-06-12T13:00:00Z" w16du:dateUtc="2025-06-12T11:00:00Z">
        <w:r>
          <w:t>chains</w:t>
        </w:r>
        <w:r>
          <w:rPr>
            <w:vertAlign w:val="superscript"/>
          </w:rPr>
          <w:t>80</w:t>
        </w:r>
      </w:ins>
      <w:r>
        <w:t xml:space="preserve">. In contrast, </w:t>
      </w:r>
      <w:del w:id="846" w:author="David Simons" w:date="2025-06-12T13:00:00Z" w16du:dateUtc="2025-06-12T11:00:00Z">
        <w:r>
          <w:delText>higher</w:delText>
        </w:r>
      </w:del>
      <w:ins w:id="847" w:author="David Simons" w:date="2025-06-12T13:00:00Z" w16du:dateUtc="2025-06-12T11:00:00Z">
        <w:r>
          <w:t>frequent</w:t>
        </w:r>
      </w:ins>
      <w:r>
        <w:t xml:space="preserve"> interspecific contacts in villages </w:t>
      </w:r>
      <w:del w:id="848" w:author="David Simons" w:date="2025-06-12T13:00:00Z" w16du:dateUtc="2025-06-12T11:00:00Z">
        <w:r>
          <w:delText>could facilitate</w:delText>
        </w:r>
      </w:del>
      <w:ins w:id="849" w:author="David Simons" w:date="2025-06-12T13:00:00Z" w16du:dateUtc="2025-06-12T11:00:00Z">
        <w:r>
          <w:t>may enhance</w:t>
        </w:r>
      </w:ins>
      <w:r>
        <w:t xml:space="preserve"> spillover </w:t>
      </w:r>
      <w:ins w:id="850" w:author="David Simons" w:date="2025-06-12T13:00:00Z" w16du:dateUtc="2025-06-12T11:00:00Z">
        <w:r>
          <w:t xml:space="preserve">potential, </w:t>
        </w:r>
      </w:ins>
      <w:r>
        <w:t xml:space="preserve">but </w:t>
      </w:r>
      <w:del w:id="851" w:author="David Simons" w:date="2025-06-12T13:00:00Z" w16du:dateUtc="2025-06-12T11:00:00Z">
        <w:r>
          <w:delText>may not sustain</w:delText>
        </w:r>
      </w:del>
      <w:ins w:id="852" w:author="David Simons" w:date="2025-06-12T13:00:00Z" w16du:dateUtc="2025-06-12T11:00:00Z">
        <w:r>
          <w:t>could dilute within-species</w:t>
        </w:r>
      </w:ins>
      <w:r>
        <w:t xml:space="preserve"> transmission </w:t>
      </w:r>
      <w:del w:id="853" w:author="David Simons" w:date="2025-06-12T13:00:00Z" w16du:dateUtc="2025-06-12T11:00:00Z">
        <w:r>
          <w:delText xml:space="preserve">within </w:delText>
        </w:r>
        <w:r>
          <w:rPr>
            <w:i/>
            <w:iCs/>
          </w:rPr>
          <w:delText>M. natalensis</w:delText>
        </w:r>
        <w:r>
          <w:delText>. Rodent movement</w:delText>
        </w:r>
      </w:del>
      <w:ins w:id="854" w:author="David Simons" w:date="2025-06-12T13:00:00Z" w16du:dateUtc="2025-06-12T11:00:00Z">
        <w:r>
          <w:t>chains. Movement</w:t>
        </w:r>
      </w:ins>
      <w:r>
        <w:t xml:space="preserve"> between habitats may further </w:t>
      </w:r>
      <w:del w:id="855" w:author="David Simons" w:date="2025-06-12T13:00:00Z" w16du:dateUtc="2025-06-12T11:00:00Z">
        <w:r>
          <w:delText>influence</w:delText>
        </w:r>
      </w:del>
      <w:ins w:id="856" w:author="David Simons" w:date="2025-06-12T13:00:00Z" w16du:dateUtc="2025-06-12T11:00:00Z">
        <w:r>
          <w:t xml:space="preserve"> modulate</w:t>
        </w:r>
      </w:ins>
      <w:r>
        <w:t xml:space="preserve"> these </w:t>
      </w:r>
      <w:del w:id="857" w:author="David Simons" w:date="2025-06-12T13:00:00Z" w16du:dateUtc="2025-06-12T11:00:00Z">
        <w:r>
          <w:delText>dynamics</w:delText>
        </w:r>
        <w:r>
          <w:rPr>
            <w:vertAlign w:val="superscript"/>
          </w:rPr>
          <w:delText>86</w:delText>
        </w:r>
      </w:del>
      <w:ins w:id="858" w:author="David Simons" w:date="2025-06-12T13:00:00Z" w16du:dateUtc="2025-06-12T11:00:00Z">
        <w:r>
          <w:t>dynamics</w:t>
        </w:r>
        <w:r>
          <w:rPr>
            <w:vertAlign w:val="superscript"/>
          </w:rPr>
          <w:t>81</w:t>
        </w:r>
      </w:ins>
      <w:r>
        <w:t>.</w:t>
      </w:r>
    </w:p>
    <w:p w14:paraId="063B2F50" w14:textId="77777777" w:rsidR="00D67F80" w:rsidRDefault="00000000" w:rsidP="00EB4377">
      <w:pPr>
        <w:pStyle w:val="BodyText"/>
        <w:spacing w:line="480" w:lineRule="auto"/>
        <w:ind w:firstLine="720"/>
        <w:rPr>
          <w:ins w:id="859" w:author="David Simons" w:date="2025-06-12T13:00:00Z" w16du:dateUtc="2025-06-12T11:00:00Z"/>
        </w:rPr>
      </w:pPr>
      <w:ins w:id="860" w:author="David Simons" w:date="2025-06-12T13:00:00Z" w16du:dateUtc="2025-06-12T11:00:00Z">
        <w:r>
          <w:t xml:space="preserve">These findings suggest that </w:t>
        </w:r>
        <w:r>
          <w:rPr>
            <w:i/>
            <w:iCs/>
          </w:rPr>
          <w:t xml:space="preserve">M. </w:t>
        </w:r>
        <w:proofErr w:type="spellStart"/>
        <w:r>
          <w:rPr>
            <w:i/>
            <w:iCs/>
          </w:rPr>
          <w:t>natalensis</w:t>
        </w:r>
        <w:proofErr w:type="spellEnd"/>
        <w:r>
          <w:t xml:space="preserve"> may not be the sole driver of LASV transmission. Our exploratory homophily analysis showed that when individuals had relatively few contacts, those with more conspecific interactions (i.e. high homophily) were more likely to be LASV-seropositive. However, as the number of contacts increased, the </w:t>
        </w:r>
        <w:r>
          <w:lastRenderedPageBreak/>
          <w:t>effect of homophily diminished—meaning that among individuals with many contacts, the species identity of those contacts became less predictive of serological status. This pattern could imply that heterospecific contacts contribute disproportionately to LASV exposure, particularly in more connected individuals, and supports the possibility of broader community-level circulation of LASV. As this analysis was exploratory and based on simulated networks, these findings should be interpreted with caution.</w:t>
        </w:r>
      </w:ins>
    </w:p>
    <w:p w14:paraId="2792B860" w14:textId="65EAF58C" w:rsidR="00D67F80" w:rsidRDefault="00000000" w:rsidP="00EB4377">
      <w:pPr>
        <w:pStyle w:val="BodyText"/>
        <w:spacing w:line="480" w:lineRule="auto"/>
        <w:ind w:firstLine="720"/>
      </w:pPr>
      <w:r>
        <w:t xml:space="preserve">The structure of agricultural networks </w:t>
      </w:r>
      <w:del w:id="861" w:author="David Simons" w:date="2025-06-12T13:00:00Z" w16du:dateUtc="2025-06-12T11:00:00Z">
        <w:r>
          <w:delText>could enable</w:delText>
        </w:r>
      </w:del>
      <w:ins w:id="862" w:author="David Simons" w:date="2025-06-12T13:00:00Z" w16du:dateUtc="2025-06-12T11:00:00Z">
        <w:r>
          <w:t>(i.e., relatively cohesive with high intra-specific connectivity), may support</w:t>
        </w:r>
      </w:ins>
      <w:r>
        <w:t xml:space="preserve"> rapid </w:t>
      </w:r>
      <w:del w:id="863" w:author="David Simons" w:date="2025-06-12T13:00:00Z" w16du:dateUtc="2025-06-12T11:00:00Z">
        <w:r>
          <w:delText>LASV</w:delText>
        </w:r>
      </w:del>
      <w:ins w:id="864" w:author="David Simons" w:date="2025-06-12T13:00:00Z" w16du:dateUtc="2025-06-12T11:00:00Z">
        <w:r>
          <w:t>local</w:t>
        </w:r>
      </w:ins>
      <w:r>
        <w:t xml:space="preserve"> spread</w:t>
      </w:r>
      <w:del w:id="865" w:author="David Simons" w:date="2025-06-12T13:00:00Z" w16du:dateUtc="2025-06-12T11:00:00Z">
        <w:r>
          <w:delText xml:space="preserve">, potentially leading to local </w:delText>
        </w:r>
      </w:del>
      <w:ins w:id="866" w:author="David Simons" w:date="2025-06-12T13:00:00Z" w16du:dateUtc="2025-06-12T11:00:00Z">
        <w:r>
          <w:t xml:space="preserve"> and potential </w:t>
        </w:r>
      </w:ins>
      <w:r>
        <w:t xml:space="preserve">pathogen </w:t>
      </w:r>
      <w:del w:id="867" w:author="David Simons" w:date="2025-06-12T13:00:00Z" w16du:dateUtc="2025-06-12T11:00:00Z">
        <w:r>
          <w:delText>extinction</w:delText>
        </w:r>
      </w:del>
      <w:ins w:id="868" w:author="David Simons" w:date="2025-06-12T13:00:00Z" w16du:dateUtc="2025-06-12T11:00:00Z">
        <w:r>
          <w:t>fadeout</w:t>
        </w:r>
      </w:ins>
      <w:r>
        <w:t xml:space="preserve"> if </w:t>
      </w:r>
      <w:del w:id="869" w:author="David Simons" w:date="2025-06-12T13:00:00Z" w16du:dateUtc="2025-06-12T11:00:00Z">
        <w:r>
          <w:delText>transmission exceeds population replenishment</w:delText>
        </w:r>
        <w:r>
          <w:rPr>
            <w:vertAlign w:val="superscript"/>
          </w:rPr>
          <w:delText>81,87</w:delText>
        </w:r>
        <w:r>
          <w:delText>. By</w:delText>
        </w:r>
      </w:del>
      <w:ins w:id="870" w:author="David Simons" w:date="2025-06-12T13:00:00Z" w16du:dateUtc="2025-06-12T11:00:00Z">
        <w:r>
          <w:t>host turnover cannot sustain transmission</w:t>
        </w:r>
        <w:r>
          <w:rPr>
            <w:vertAlign w:val="superscript"/>
          </w:rPr>
          <w:t>76,82</w:t>
        </w:r>
        <w:r>
          <w:t>. In</w:t>
        </w:r>
      </w:ins>
      <w:r>
        <w:t xml:space="preserve"> contrast, </w:t>
      </w:r>
      <w:ins w:id="871" w:author="David Simons" w:date="2025-06-12T13:00:00Z" w16du:dateUtc="2025-06-12T11:00:00Z">
        <w:r>
          <w:t xml:space="preserve">the more </w:t>
        </w:r>
      </w:ins>
      <w:r>
        <w:t xml:space="preserve">fragmented village networks </w:t>
      </w:r>
      <w:ins w:id="872" w:author="David Simons" w:date="2025-06-12T13:00:00Z" w16du:dateUtc="2025-06-12T11:00:00Z">
        <w:r>
          <w:t xml:space="preserve">(i.e., with higher modularity and betweenness) </w:t>
        </w:r>
      </w:ins>
      <w:r>
        <w:t xml:space="preserve">may allow </w:t>
      </w:r>
      <w:del w:id="873" w:author="David Simons" w:date="2025-06-12T13:00:00Z" w16du:dateUtc="2025-06-12T11:00:00Z">
        <w:r>
          <w:delText xml:space="preserve">for </w:delText>
        </w:r>
      </w:del>
      <w:r>
        <w:t xml:space="preserve">slower transmission and </w:t>
      </w:r>
      <w:del w:id="874" w:author="David Simons" w:date="2025-06-12T13:00:00Z" w16du:dateUtc="2025-06-12T11:00:00Z">
        <w:r>
          <w:delText>long</w:delText>
        </w:r>
      </w:del>
      <w:ins w:id="875" w:author="David Simons" w:date="2025-06-12T13:00:00Z" w16du:dateUtc="2025-06-12T11:00:00Z">
        <w:r>
          <w:t>longer</w:t>
        </w:r>
      </w:ins>
      <w:r>
        <w:t xml:space="preserve">-term </w:t>
      </w:r>
      <w:del w:id="876" w:author="David Simons" w:date="2025-06-12T13:00:00Z" w16du:dateUtc="2025-06-12T11:00:00Z">
        <w:r>
          <w:delText>persistence</w:delText>
        </w:r>
        <w:r>
          <w:rPr>
            <w:vertAlign w:val="superscript"/>
          </w:rPr>
          <w:delText>88</w:delText>
        </w:r>
        <w:r>
          <w:delText>.</w:delText>
        </w:r>
      </w:del>
      <w:ins w:id="877" w:author="David Simons" w:date="2025-06-12T13:00:00Z" w16du:dateUtc="2025-06-12T11:00:00Z">
        <w:r>
          <w:t>persistence</w:t>
        </w:r>
        <w:r>
          <w:rPr>
            <w:vertAlign w:val="superscript"/>
          </w:rPr>
          <w:t>83</w:t>
        </w:r>
        <w:r>
          <w:t>.</w:t>
        </w:r>
      </w:ins>
      <w:r>
        <w:t xml:space="preserve"> These </w:t>
      </w:r>
      <w:del w:id="878" w:author="David Simons" w:date="2025-06-12T13:00:00Z" w16du:dateUtc="2025-06-12T11:00:00Z">
        <w:r>
          <w:delText>differences</w:delText>
        </w:r>
      </w:del>
      <w:ins w:id="879" w:author="David Simons" w:date="2025-06-12T13:00:00Z" w16du:dateUtc="2025-06-12T11:00:00Z">
        <w:r>
          <w:t>contrasts</w:t>
        </w:r>
      </w:ins>
      <w:r>
        <w:t xml:space="preserve"> suggest interventions should be tailored to land use contexts, particularly given agriculture’s potential role in amplifying transmission.</w:t>
      </w:r>
    </w:p>
    <w:p w14:paraId="42B80A13" w14:textId="43FA1D8D" w:rsidR="00D67F80" w:rsidRDefault="00000000" w:rsidP="00EB4377">
      <w:pPr>
        <w:pStyle w:val="BodyText"/>
        <w:spacing w:line="480" w:lineRule="auto"/>
        <w:ind w:firstLine="720"/>
      </w:pPr>
      <w:r>
        <w:t xml:space="preserve">The seroprevalence of LASV (5.7%), was consistent with prior estimates from </w:t>
      </w:r>
      <w:del w:id="880" w:author="David Simons" w:date="2025-06-12T13:00:00Z" w16du:dateUtc="2025-06-12T11:00:00Z">
        <w:r>
          <w:delText xml:space="preserve">Eastern </w:delText>
        </w:r>
      </w:del>
      <w:r>
        <w:t>Sierra Leone</w:t>
      </w:r>
      <w:r>
        <w:rPr>
          <w:vertAlign w:val="superscript"/>
        </w:rPr>
        <w:t>16</w:t>
      </w:r>
      <w:r>
        <w:t xml:space="preserve">. Our study included forest sites further from human habitation, yet the proportion of M. natalensis individuals testing positive was similar (~9%). However, </w:t>
      </w:r>
      <w:r>
        <w:rPr>
          <w:i/>
          <w:iCs/>
        </w:rPr>
        <w:t>M. natalensis</w:t>
      </w:r>
      <w:r>
        <w:t xml:space="preserve"> represented a smaller fraction of total seropositive individuals (28% vs. 75%), and we detected LASV antibodies in additional species (</w:t>
      </w:r>
      <w:r>
        <w:rPr>
          <w:i/>
          <w:iCs/>
        </w:rPr>
        <w:t>C. olivieri</w:t>
      </w:r>
      <w:r>
        <w:t xml:space="preserve">, </w:t>
      </w:r>
      <w:r>
        <w:rPr>
          <w:i/>
          <w:iCs/>
        </w:rPr>
        <w:t>M. setulosus</w:t>
      </w:r>
      <w:r>
        <w:t xml:space="preserve">, </w:t>
      </w:r>
      <w:r>
        <w:rPr>
          <w:i/>
          <w:iCs/>
        </w:rPr>
        <w:t>Hybomys planifrons</w:t>
      </w:r>
      <w:r>
        <w:t xml:space="preserve">, </w:t>
      </w:r>
      <w:r>
        <w:rPr>
          <w:i/>
          <w:iCs/>
        </w:rPr>
        <w:t>Mastomys erythroleucus</w:t>
      </w:r>
      <w:r>
        <w:t>), suggesting broader host involvement than previously documented</w:t>
      </w:r>
      <w:r>
        <w:rPr>
          <w:vertAlign w:val="superscript"/>
        </w:rPr>
        <w:t>16</w:t>
      </w:r>
      <w:r>
        <w:t xml:space="preserve">. </w:t>
      </w:r>
      <w:del w:id="881" w:author="David Simons" w:date="2025-06-12T13:00:00Z" w16du:dateUtc="2025-06-12T11:00:00Z">
        <w:r>
          <w:delText>These findings align with evidence from other LASV-endemic regions, where multiple rodent and shrew species have been implicated in LASV maintenance, necessitating multispecies approaches to surveillance and control</w:delText>
        </w:r>
        <w:r>
          <w:rPr>
            <w:vertAlign w:val="superscript"/>
          </w:rPr>
          <w:delText>12,16</w:delText>
        </w:r>
      </w:del>
      <w:ins w:id="882" w:author="David Simons" w:date="2025-06-12T13:00:00Z" w16du:dateUtc="2025-06-12T11:00:00Z">
        <w:r>
          <w:t>This finding supports a multi-host perspective on LASV ecology</w:t>
        </w:r>
        <w:r>
          <w:rPr>
            <w:vertAlign w:val="superscript"/>
          </w:rPr>
          <w:t>12</w:t>
        </w:r>
      </w:ins>
      <w:r>
        <w:rPr>
          <w:vertAlign w:val="superscript"/>
        </w:rPr>
        <w:t>,18</w:t>
      </w:r>
      <w:r>
        <w:t>.</w:t>
      </w:r>
    </w:p>
    <w:p w14:paraId="29675485" w14:textId="32FE71DC" w:rsidR="00D67F80" w:rsidRDefault="00000000" w:rsidP="00EB4377">
      <w:pPr>
        <w:pStyle w:val="BodyText"/>
        <w:spacing w:line="480" w:lineRule="auto"/>
        <w:ind w:firstLine="720"/>
      </w:pPr>
      <w:r>
        <w:t xml:space="preserve">Several key assumptions </w:t>
      </w:r>
      <w:del w:id="883" w:author="David Simons" w:date="2025-06-12T13:00:00Z" w16du:dateUtc="2025-06-12T11:00:00Z">
        <w:r>
          <w:delText>must be considered.</w:delText>
        </w:r>
      </w:del>
      <w:ins w:id="884" w:author="David Simons" w:date="2025-06-12T13:00:00Z" w16du:dateUtc="2025-06-12T11:00:00Z">
        <w:r>
          <w:t>warrant consideration.</w:t>
        </w:r>
      </w:ins>
      <w:r>
        <w:t xml:space="preserve"> First, </w:t>
      </w:r>
      <w:del w:id="885" w:author="David Simons" w:date="2025-06-12T13:00:00Z" w16du:dateUtc="2025-06-12T11:00:00Z">
        <w:r>
          <w:delText>direct and indirect</w:delText>
        </w:r>
      </w:del>
      <w:ins w:id="886" w:author="David Simons" w:date="2025-06-12T13:00:00Z" w16du:dateUtc="2025-06-12T11:00:00Z">
        <w:r>
          <w:t>rodent</w:t>
        </w:r>
      </w:ins>
      <w:r>
        <w:t xml:space="preserve"> contacts </w:t>
      </w:r>
      <w:del w:id="887" w:author="David Simons" w:date="2025-06-12T13:00:00Z" w16du:dateUtc="2025-06-12T11:00:00Z">
        <w:r>
          <w:delText xml:space="preserve">among rodents </w:delText>
        </w:r>
      </w:del>
      <w:r>
        <w:t>were inferred from co-location in space and time</w:t>
      </w:r>
      <w:del w:id="888" w:author="David Simons" w:date="2025-06-12T13:00:00Z" w16du:dateUtc="2025-06-12T11:00:00Z">
        <w:r>
          <w:delText xml:space="preserve"> rather than directly observed</w:delText>
        </w:r>
        <w:r>
          <w:rPr>
            <w:vertAlign w:val="superscript"/>
          </w:rPr>
          <w:delText>45</w:delText>
        </w:r>
        <w:r>
          <w:delText xml:space="preserve">. This approach assumes individuals who are detected at the centroid of their home range move uniformly </w:delText>
        </w:r>
      </w:del>
      <w:ins w:id="889" w:author="David Simons" w:date="2025-06-12T13:00:00Z" w16du:dateUtc="2025-06-12T11:00:00Z">
        <w:r>
          <w:t xml:space="preserve">, assuming uniform movement </w:t>
        </w:r>
      </w:ins>
      <w:r>
        <w:t xml:space="preserve">within </w:t>
      </w:r>
      <w:del w:id="890" w:author="David Simons" w:date="2025-06-12T13:00:00Z" w16du:dateUtc="2025-06-12T11:00:00Z">
        <w:r>
          <w:lastRenderedPageBreak/>
          <w:delText>it, which is</w:delText>
        </w:r>
      </w:del>
      <w:ins w:id="891" w:author="David Simons" w:date="2025-06-12T13:00:00Z" w16du:dateUtc="2025-06-12T11:00:00Z">
        <w:r>
          <w:t>estimated home ranges—an assumption</w:t>
        </w:r>
      </w:ins>
      <w:r>
        <w:t xml:space="preserve"> unlikely to </w:t>
      </w:r>
      <w:del w:id="892" w:author="David Simons" w:date="2025-06-12T13:00:00Z" w16du:dateUtc="2025-06-12T11:00:00Z">
        <w:r>
          <w:delText>be accurate</w:delText>
        </w:r>
        <w:r>
          <w:rPr>
            <w:vertAlign w:val="superscript"/>
          </w:rPr>
          <w:delText>62</w:delText>
        </w:r>
        <w:r>
          <w:delText xml:space="preserve">. As a result, contact rates may be under- or overestimated, particularly for </w:delText>
        </w:r>
      </w:del>
      <w:ins w:id="893" w:author="David Simons" w:date="2025-06-12T13:00:00Z" w16du:dateUtc="2025-06-12T11:00:00Z">
        <w:r>
          <w:t xml:space="preserve">hold across </w:t>
        </w:r>
      </w:ins>
      <w:r>
        <w:t xml:space="preserve">species with variable movement </w:t>
      </w:r>
      <w:del w:id="894" w:author="David Simons" w:date="2025-06-12T13:00:00Z" w16du:dateUtc="2025-06-12T11:00:00Z">
        <w:r>
          <w:delText>behaviours</w:delText>
        </w:r>
        <w:r>
          <w:rPr>
            <w:vertAlign w:val="superscript"/>
          </w:rPr>
          <w:delText>29</w:delText>
        </w:r>
        <w:r>
          <w:delText>.Future studies using real</w:delText>
        </w:r>
      </w:del>
      <w:ins w:id="895" w:author="David Simons" w:date="2025-06-12T13:00:00Z" w16du:dateUtc="2025-06-12T11:00:00Z">
        <w:r>
          <w:t>behaviours</w:t>
        </w:r>
        <w:r>
          <w:rPr>
            <w:vertAlign w:val="superscript"/>
          </w:rPr>
          <w:t>37,38,57</w:t>
        </w:r>
        <w:r>
          <w:t>. Real</w:t>
        </w:r>
      </w:ins>
      <w:r>
        <w:t>-time tracking (e.g., radio</w:t>
      </w:r>
      <w:del w:id="896" w:author="David Simons" w:date="2025-06-12T13:00:00Z" w16du:dateUtc="2025-06-12T11:00:00Z">
        <w:r>
          <w:delText xml:space="preserve"> </w:delText>
        </w:r>
      </w:del>
      <w:ins w:id="897" w:author="David Simons" w:date="2025-06-12T13:00:00Z" w16du:dateUtc="2025-06-12T11:00:00Z">
        <w:r>
          <w:t>-</w:t>
        </w:r>
      </w:ins>
      <w:r>
        <w:t xml:space="preserve">tagging) could refine these estimates, though ethical challenges </w:t>
      </w:r>
      <w:del w:id="898" w:author="David Simons" w:date="2025-06-12T13:00:00Z" w16du:dateUtc="2025-06-12T11:00:00Z">
        <w:r>
          <w:delText>remain</w:delText>
        </w:r>
        <w:r>
          <w:rPr>
            <w:vertAlign w:val="superscript"/>
          </w:rPr>
          <w:delText>89,90</w:delText>
        </w:r>
        <w:r>
          <w:delText>.</w:delText>
        </w:r>
      </w:del>
      <w:ins w:id="899" w:author="David Simons" w:date="2025-06-12T13:00:00Z" w16du:dateUtc="2025-06-12T11:00:00Z">
        <w:r>
          <w:t>exist to conducting these in our study areas</w:t>
        </w:r>
        <w:r>
          <w:rPr>
            <w:vertAlign w:val="superscript"/>
          </w:rPr>
          <w:t>84,85</w:t>
        </w:r>
        <w:r>
          <w:t>.</w:t>
        </w:r>
      </w:ins>
      <w:r>
        <w:t xml:space="preserve"> Second, only a subset of </w:t>
      </w:r>
      <w:del w:id="900" w:author="David Simons" w:date="2025-06-12T13:00:00Z" w16du:dateUtc="2025-06-12T11:00:00Z">
        <w:r>
          <w:delText xml:space="preserve">rodents and shrews </w:delText>
        </w:r>
      </w:del>
      <w:r>
        <w:t xml:space="preserve">active </w:t>
      </w:r>
      <w:del w:id="901" w:author="David Simons" w:date="2025-06-12T13:00:00Z" w16du:dateUtc="2025-06-12T11:00:00Z">
        <w:r>
          <w:delText>at a study site were captured</w:delText>
        </w:r>
        <w:r>
          <w:rPr>
            <w:vertAlign w:val="superscript"/>
          </w:rPr>
          <w:delText>91,92</w:delText>
        </w:r>
        <w:r>
          <w:delText>. We account somewhat for the impact this will have on our network models by inferring the total abundance of species within these sites</w:delText>
        </w:r>
        <w:r>
          <w:rPr>
            <w:vertAlign w:val="superscript"/>
          </w:rPr>
          <w:delText>78,93</w:delText>
        </w:r>
        <w:r>
          <w:delText>. If</w:delText>
        </w:r>
      </w:del>
      <w:ins w:id="902" w:author="David Simons" w:date="2025-06-12T13:00:00Z" w16du:dateUtc="2025-06-12T11:00:00Z">
        <w:r>
          <w:t>individuals was</w:t>
        </w:r>
      </w:ins>
      <w:r>
        <w:t xml:space="preserve"> captured</w:t>
      </w:r>
      <w:del w:id="903" w:author="David Simons" w:date="2025-06-12T13:00:00Z" w16du:dateUtc="2025-06-12T11:00:00Z">
        <w:r>
          <w:delText xml:space="preserve"> individuals behave differently from those not detected,</w:delText>
        </w:r>
      </w:del>
      <w:ins w:id="904" w:author="David Simons" w:date="2025-06-12T13:00:00Z" w16du:dateUtc="2025-06-12T11:00:00Z">
        <w:r>
          <w:t xml:space="preserve">, and </w:t>
        </w:r>
        <w:proofErr w:type="spellStart"/>
        <w:r>
          <w:t>behavioural</w:t>
        </w:r>
        <w:proofErr w:type="spellEnd"/>
        <w:r>
          <w:t xml:space="preserve"> differences between captured and uncaptured animals could bias</w:t>
        </w:r>
      </w:ins>
      <w:r>
        <w:t xml:space="preserve"> network inferences </w:t>
      </w:r>
      <w:del w:id="905" w:author="David Simons" w:date="2025-06-12T13:00:00Z" w16du:dateUtc="2025-06-12T11:00:00Z">
        <w:r>
          <w:delText xml:space="preserve">may be biased. For example, if trap shyness influences space sharing, </w:delText>
        </w:r>
      </w:del>
      <w:ins w:id="906" w:author="David Simons" w:date="2025-06-12T13:00:00Z" w16du:dateUtc="2025-06-12T11:00:00Z">
        <w:r>
          <w:t>and metrics</w:t>
        </w:r>
        <w:r>
          <w:rPr>
            <w:vertAlign w:val="superscript"/>
          </w:rPr>
          <w:t>86,87</w:t>
        </w:r>
        <w:r>
          <w:t>. We partially accounted for this by inferring total species abundance</w:t>
        </w:r>
        <w:r>
          <w:rPr>
            <w:vertAlign w:val="superscript"/>
          </w:rPr>
          <w:t>73,88</w:t>
        </w:r>
        <w:r>
          <w:t xml:space="preserve">. In addition, removal trapping may have created temporary spatial vacuums later filled by transient individuals with potentially different contact </w:t>
        </w:r>
        <w:proofErr w:type="spellStart"/>
        <w:r>
          <w:t>behaviours</w:t>
        </w:r>
        <w:proofErr w:type="spellEnd"/>
        <w:r>
          <w:t>. Although trapping sessions were spaced by ≥3 months to allow for re-equilibration, as recommended in regional protocols, we cannot exclude bias from altered community composition. While our leave-one-out meta-analysis helps account for spatial hotspots between sessions, it cannot address changes in network structure caused by removal and replacement of high-</w:t>
        </w:r>
      </w:ins>
      <w:r>
        <w:t xml:space="preserve">contact </w:t>
      </w:r>
      <w:del w:id="907" w:author="David Simons" w:date="2025-06-12T13:00:00Z" w16du:dateUtc="2025-06-12T11:00:00Z">
        <w:r>
          <w:delText>rates could be overestimated.</w:delText>
        </w:r>
      </w:del>
      <w:ins w:id="908" w:author="David Simons" w:date="2025-06-12T13:00:00Z" w16du:dateUtc="2025-06-12T11:00:00Z">
        <w:r>
          <w:t>individuals.</w:t>
        </w:r>
      </w:ins>
      <w:r>
        <w:t xml:space="preserve"> Replicating </w:t>
      </w:r>
      <w:del w:id="909" w:author="David Simons" w:date="2025-06-12T13:00:00Z" w16du:dateUtc="2025-06-12T11:00:00Z">
        <w:r>
          <w:delText>this</w:delText>
        </w:r>
      </w:del>
      <w:ins w:id="910" w:author="David Simons" w:date="2025-06-12T13:00:00Z" w16du:dateUtc="2025-06-12T11:00:00Z">
        <w:r>
          <w:t>the</w:t>
        </w:r>
      </w:ins>
      <w:r>
        <w:t xml:space="preserve"> study across </w:t>
      </w:r>
      <w:del w:id="911" w:author="David Simons" w:date="2025-06-12T13:00:00Z" w16du:dateUtc="2025-06-12T11:00:00Z">
        <w:r>
          <w:delText>additional</w:delText>
        </w:r>
      </w:del>
      <w:ins w:id="912" w:author="David Simons" w:date="2025-06-12T13:00:00Z" w16du:dateUtc="2025-06-12T11:00:00Z">
        <w:r>
          <w:t>more</w:t>
        </w:r>
      </w:ins>
      <w:r>
        <w:t xml:space="preserve"> sites would help </w:t>
      </w:r>
      <w:del w:id="913" w:author="David Simons" w:date="2025-06-12T13:00:00Z" w16du:dateUtc="2025-06-12T11:00:00Z">
        <w:r>
          <w:delText>assess</w:delText>
        </w:r>
      </w:del>
      <w:ins w:id="914" w:author="David Simons" w:date="2025-06-12T13:00:00Z" w16du:dateUtc="2025-06-12T11:00:00Z">
        <w:r>
          <w:t>evaluate</w:t>
        </w:r>
      </w:ins>
      <w:r>
        <w:t xml:space="preserve"> these potential biases.</w:t>
      </w:r>
    </w:p>
    <w:p w14:paraId="7C222F14" w14:textId="77777777" w:rsidR="00D67F80" w:rsidRDefault="00000000" w:rsidP="00EB4377">
      <w:pPr>
        <w:pStyle w:val="BodyText"/>
        <w:spacing w:line="480" w:lineRule="auto"/>
        <w:ind w:firstLine="720"/>
      </w:pPr>
      <w:r>
        <w:t>In conclusion, this study highlights the variability in contact rates and network structures among rodent and shrew species across land-use types in LASV-endemic settings. The complex contact networks involving multiple species may facilitate LASV transmission in unexpected ways, particularly in agricultural settings where intra- and inter-specific interactions are frequent. These findings underscore the importance of tailoring control strategies to specific ecological contexts and host species behaviours to mitigate Lassa fever risks effectively.</w:t>
      </w:r>
    </w:p>
    <w:p w14:paraId="6662DE02" w14:textId="77777777" w:rsidR="009461BE" w:rsidRDefault="009461BE" w:rsidP="009461BE">
      <w:pPr>
        <w:pStyle w:val="Heading1"/>
        <w:spacing w:line="480" w:lineRule="auto"/>
        <w:rPr>
          <w:del w:id="915" w:author="David Simons" w:date="2025-06-12T13:00:00Z" w16du:dateUtc="2025-06-12T11:00:00Z"/>
        </w:rPr>
      </w:pPr>
      <w:del w:id="916" w:author="David Simons" w:date="2025-06-12T13:00:00Z" w16du:dateUtc="2025-06-12T11:00:00Z">
        <w:r>
          <w:lastRenderedPageBreak/>
          <w:delText>Author contact</w:delText>
        </w:r>
        <w:r w:rsidR="00B32E80">
          <w:delText xml:space="preserve"> information</w:delText>
        </w:r>
      </w:del>
    </w:p>
    <w:p w14:paraId="79EBF1CD" w14:textId="77777777" w:rsidR="009461BE" w:rsidRDefault="009461BE" w:rsidP="00B32E80">
      <w:pPr>
        <w:pStyle w:val="BodyText"/>
        <w:spacing w:line="480" w:lineRule="auto"/>
        <w:rPr>
          <w:del w:id="917" w:author="David Simons" w:date="2025-06-12T13:00:00Z" w16du:dateUtc="2025-06-12T11:00:00Z"/>
        </w:rPr>
      </w:pPr>
      <w:del w:id="918" w:author="David Simons" w:date="2025-06-12T13:00:00Z" w16du:dateUtc="2025-06-12T11:00:00Z">
        <w:r w:rsidRPr="009461BE">
          <w:delText xml:space="preserve">David Simons </w:delText>
        </w:r>
        <w:r w:rsidR="00B32E80">
          <w:delText xml:space="preserve">- The Royal Veterinary College, Camden London, UK, NW1 0TU, </w:delText>
        </w:r>
        <w:r w:rsidR="00B32E80">
          <w:fldChar w:fldCharType="begin"/>
        </w:r>
        <w:r w:rsidR="00B32E80">
          <w:delInstrText>HYPERLINK "mailto:dsimons19@rvc.ac.uk"</w:delInstrText>
        </w:r>
        <w:r w:rsidR="00B32E80">
          <w:fldChar w:fldCharType="separate"/>
        </w:r>
        <w:r w:rsidR="00B32E80" w:rsidRPr="00804A3F">
          <w:rPr>
            <w:rStyle w:val="Hyperlink"/>
          </w:rPr>
          <w:delText>dsimons19@rvc.ac.uk</w:delText>
        </w:r>
        <w:r w:rsidR="00B32E80">
          <w:fldChar w:fldCharType="end"/>
        </w:r>
        <w:r w:rsidR="00B32E80">
          <w:delText xml:space="preserve"> </w:delText>
        </w:r>
      </w:del>
    </w:p>
    <w:p w14:paraId="6BA84812" w14:textId="77777777" w:rsidR="009461BE" w:rsidRDefault="009461BE" w:rsidP="009461BE">
      <w:pPr>
        <w:pStyle w:val="BodyText"/>
        <w:spacing w:line="480" w:lineRule="auto"/>
        <w:rPr>
          <w:del w:id="919" w:author="David Simons" w:date="2025-06-12T13:00:00Z" w16du:dateUtc="2025-06-12T11:00:00Z"/>
        </w:rPr>
      </w:pPr>
      <w:del w:id="920" w:author="David Simons" w:date="2025-06-12T13:00:00Z" w16du:dateUtc="2025-06-12T11:00:00Z">
        <w:r w:rsidRPr="009461BE">
          <w:delText>Ravi Goyal</w:delText>
        </w:r>
        <w:r w:rsidR="00B32E80">
          <w:delText xml:space="preserve"> - </w:delText>
        </w:r>
        <w:r w:rsidR="00B32E80" w:rsidRPr="00B32E80">
          <w:delText>UC San Diego 9500 Gilman Dr. La Jolla, CA</w:delText>
        </w:r>
        <w:r w:rsidR="00B32E80">
          <w:delText>, USA</w:delText>
        </w:r>
        <w:r w:rsidR="00B32E80" w:rsidRPr="00B32E80">
          <w:delText xml:space="preserve"> 92093</w:delText>
        </w:r>
        <w:r w:rsidR="00B32E80">
          <w:delText xml:space="preserve">, </w:delText>
        </w:r>
        <w:r w:rsidR="00B32E80">
          <w:fldChar w:fldCharType="begin"/>
        </w:r>
        <w:r w:rsidR="00B32E80">
          <w:delInstrText>HYPERLINK "mailto:r1goyal@health.ucsd.edu"</w:delInstrText>
        </w:r>
        <w:r w:rsidR="00B32E80">
          <w:fldChar w:fldCharType="separate"/>
        </w:r>
        <w:r w:rsidR="00B32E80" w:rsidRPr="00804A3F">
          <w:rPr>
            <w:rStyle w:val="Hyperlink"/>
          </w:rPr>
          <w:delText>r1goyal@health.ucsd.edu</w:delText>
        </w:r>
        <w:r w:rsidR="00B32E80">
          <w:fldChar w:fldCharType="end"/>
        </w:r>
        <w:r w:rsidR="00B32E80">
          <w:delText xml:space="preserve"> </w:delText>
        </w:r>
      </w:del>
    </w:p>
    <w:p w14:paraId="31E1CB75" w14:textId="77777777" w:rsidR="009461BE" w:rsidRDefault="009461BE" w:rsidP="009461BE">
      <w:pPr>
        <w:pStyle w:val="BodyText"/>
        <w:spacing w:line="480" w:lineRule="auto"/>
        <w:rPr>
          <w:del w:id="921" w:author="David Simons" w:date="2025-06-12T13:00:00Z" w16du:dateUtc="2025-06-12T11:00:00Z"/>
        </w:rPr>
      </w:pPr>
      <w:del w:id="922" w:author="David Simons" w:date="2025-06-12T13:00:00Z" w16du:dateUtc="2025-06-12T11:00:00Z">
        <w:r w:rsidRPr="009461BE">
          <w:delText>Umaru Bangura</w:delText>
        </w:r>
        <w:r w:rsidR="00B32E80">
          <w:delText xml:space="preserve"> - </w:delText>
        </w:r>
        <w:r w:rsidR="00B32E80" w:rsidRPr="00B32E80">
          <w:delText>Bernhard Nocht Institute for Tropical Medicine</w:delText>
        </w:r>
        <w:r w:rsidR="00B32E80">
          <w:delText xml:space="preserve">, </w:delText>
        </w:r>
        <w:r w:rsidR="00B32E80" w:rsidRPr="00B32E80">
          <w:delText>Bernhard-Nocht-Straße 74, 20359 Hamburg, Germany</w:delText>
        </w:r>
        <w:r w:rsidR="00B32E80">
          <w:delText xml:space="preserve">, </w:delText>
        </w:r>
        <w:r w:rsidR="00B32E80">
          <w:fldChar w:fldCharType="begin"/>
        </w:r>
        <w:r w:rsidR="00B32E80">
          <w:delInstrText>HYPERLINK "mailto:umaru.bangura@bnitm.de"</w:delInstrText>
        </w:r>
        <w:r w:rsidR="00B32E80">
          <w:fldChar w:fldCharType="separate"/>
        </w:r>
        <w:r w:rsidR="00B32E80" w:rsidRPr="00804A3F">
          <w:rPr>
            <w:rStyle w:val="Hyperlink"/>
          </w:rPr>
          <w:delText>umaru.bangura@bnitm.de</w:delText>
        </w:r>
        <w:r w:rsidR="00B32E80">
          <w:fldChar w:fldCharType="end"/>
        </w:r>
        <w:r w:rsidR="00B32E80">
          <w:delText xml:space="preserve"> </w:delText>
        </w:r>
      </w:del>
    </w:p>
    <w:p w14:paraId="3E471727" w14:textId="77777777" w:rsidR="009461BE" w:rsidRDefault="009461BE" w:rsidP="009461BE">
      <w:pPr>
        <w:pStyle w:val="BodyText"/>
        <w:spacing w:line="480" w:lineRule="auto"/>
        <w:rPr>
          <w:del w:id="923" w:author="David Simons" w:date="2025-06-12T13:00:00Z" w16du:dateUtc="2025-06-12T11:00:00Z"/>
        </w:rPr>
      </w:pPr>
      <w:del w:id="924" w:author="David Simons" w:date="2025-06-12T13:00:00Z" w16du:dateUtc="2025-06-12T11:00:00Z">
        <w:r w:rsidRPr="009461BE">
          <w:delText>Rory Gibb</w:delText>
        </w:r>
        <w:r w:rsidR="00B32E80">
          <w:delText xml:space="preserve"> - </w:delText>
        </w:r>
        <w:r w:rsidR="00B32E80" w:rsidRPr="00B32E80">
          <w:delText>University College London, Gower Street, London, WC1E 6BT</w:delText>
        </w:r>
        <w:r w:rsidR="00B32E80">
          <w:delText xml:space="preserve">, </w:delText>
        </w:r>
        <w:r w:rsidR="00B32E80">
          <w:fldChar w:fldCharType="begin"/>
        </w:r>
        <w:r w:rsidR="00B32E80">
          <w:delInstrText>HYPERLINK "mailto:rory.gibb.14@alumni.ucl.ac.uk"</w:delInstrText>
        </w:r>
        <w:r w:rsidR="00B32E80">
          <w:fldChar w:fldCharType="separate"/>
        </w:r>
        <w:r w:rsidR="00B32E80" w:rsidRPr="00804A3F">
          <w:rPr>
            <w:rStyle w:val="Hyperlink"/>
          </w:rPr>
          <w:delText>rory.gibb.14@alumni.ucl.ac.uk</w:delText>
        </w:r>
        <w:r w:rsidR="00B32E80">
          <w:fldChar w:fldCharType="end"/>
        </w:r>
        <w:r w:rsidR="00B32E80">
          <w:delText xml:space="preserve"> </w:delText>
        </w:r>
      </w:del>
    </w:p>
    <w:p w14:paraId="4850103B" w14:textId="77777777" w:rsidR="009461BE" w:rsidRDefault="009461BE" w:rsidP="00B32E80">
      <w:pPr>
        <w:pStyle w:val="BodyText"/>
        <w:spacing w:line="480" w:lineRule="auto"/>
        <w:rPr>
          <w:del w:id="925" w:author="David Simons" w:date="2025-06-12T13:00:00Z" w16du:dateUtc="2025-06-12T11:00:00Z"/>
        </w:rPr>
      </w:pPr>
      <w:del w:id="926" w:author="David Simons" w:date="2025-06-12T13:00:00Z" w16du:dateUtc="2025-06-12T11:00:00Z">
        <w:r w:rsidRPr="009461BE">
          <w:delText>Ben Rushton</w:delText>
        </w:r>
        <w:r w:rsidR="00B32E80">
          <w:delText xml:space="preserve"> - Panadea Diagnostics GmbH, Bernhard-Nocht-Strasse 74, 20359 Hamburg, Germany </w:delText>
        </w:r>
        <w:r w:rsidR="00B32E80">
          <w:fldChar w:fldCharType="begin"/>
        </w:r>
        <w:r w:rsidR="00B32E80">
          <w:delInstrText>HYPERLINK "mailto:b.rushton@panadea-diagnostics.com"</w:delInstrText>
        </w:r>
        <w:r w:rsidR="00B32E80">
          <w:fldChar w:fldCharType="separate"/>
        </w:r>
        <w:r w:rsidR="00B32E80" w:rsidRPr="00804A3F">
          <w:rPr>
            <w:rStyle w:val="Hyperlink"/>
          </w:rPr>
          <w:delText>b.rushton@panadea-diagnostics.com</w:delText>
        </w:r>
        <w:r w:rsidR="00B32E80">
          <w:fldChar w:fldCharType="end"/>
        </w:r>
        <w:r w:rsidR="00B32E80">
          <w:delText xml:space="preserve"> </w:delText>
        </w:r>
      </w:del>
    </w:p>
    <w:p w14:paraId="428B71D6" w14:textId="77777777" w:rsidR="009461BE" w:rsidRDefault="009461BE" w:rsidP="009461BE">
      <w:pPr>
        <w:pStyle w:val="BodyText"/>
        <w:spacing w:line="480" w:lineRule="auto"/>
        <w:rPr>
          <w:del w:id="927" w:author="David Simons" w:date="2025-06-12T13:00:00Z" w16du:dateUtc="2025-06-12T11:00:00Z"/>
        </w:rPr>
      </w:pPr>
      <w:del w:id="928" w:author="David Simons" w:date="2025-06-12T13:00:00Z" w16du:dateUtc="2025-06-12T11:00:00Z">
        <w:r w:rsidRPr="009461BE">
          <w:delText>Dianah Sondufu</w:delText>
        </w:r>
        <w:r w:rsidR="00B32E80">
          <w:delText xml:space="preserve"> - </w:delText>
        </w:r>
        <w:r w:rsidR="00B32E80" w:rsidRPr="00B32E80">
          <w:delText>Mercy UMC Hospital</w:delText>
        </w:r>
        <w:r w:rsidR="00B32E80">
          <w:delText xml:space="preserve">, Bo, Sierra Leone, </w:delText>
        </w:r>
        <w:r w:rsidR="00B32E80">
          <w:fldChar w:fldCharType="begin"/>
        </w:r>
        <w:r w:rsidR="00B32E80">
          <w:delInstrText>HYPERLINK "mailto:dsondufu@gmail.com"</w:delInstrText>
        </w:r>
        <w:r w:rsidR="00B32E80">
          <w:fldChar w:fldCharType="separate"/>
        </w:r>
        <w:r w:rsidR="00B32E80" w:rsidRPr="00804A3F">
          <w:rPr>
            <w:rStyle w:val="Hyperlink"/>
          </w:rPr>
          <w:delText>dsondufu@gmail.com</w:delText>
        </w:r>
        <w:r w:rsidR="00B32E80">
          <w:fldChar w:fldCharType="end"/>
        </w:r>
        <w:r w:rsidR="00B32E80">
          <w:delText xml:space="preserve"> </w:delText>
        </w:r>
      </w:del>
    </w:p>
    <w:p w14:paraId="7A9B06BD" w14:textId="77777777" w:rsidR="00B32E80" w:rsidRDefault="00B32E80" w:rsidP="00B32E80">
      <w:pPr>
        <w:pStyle w:val="BodyText"/>
        <w:spacing w:line="480" w:lineRule="auto"/>
        <w:rPr>
          <w:del w:id="929" w:author="David Simons" w:date="2025-06-12T13:00:00Z" w16du:dateUtc="2025-06-12T11:00:00Z"/>
        </w:rPr>
      </w:pPr>
      <w:del w:id="930" w:author="David Simons" w:date="2025-06-12T13:00:00Z" w16du:dateUtc="2025-06-12T11:00:00Z">
        <w:r w:rsidRPr="009461BE">
          <w:delText>Mike Dawson</w:delText>
        </w:r>
        <w:r>
          <w:delText xml:space="preserve"> </w:delText>
        </w:r>
        <w:r w:rsidRPr="00B32E80">
          <w:delText>- Mercy UMC Hospital, Bo, Sierra Leone</w:delText>
        </w:r>
        <w:r w:rsidR="000511E8">
          <w:delText>,</w:delText>
        </w:r>
        <w:r>
          <w:delText xml:space="preserve"> </w:delText>
        </w:r>
        <w:r>
          <w:fldChar w:fldCharType="begin"/>
        </w:r>
        <w:r>
          <w:delInstrText>HYPERLINK "mailto:mikedawsonfoday72@gmail.com"</w:delInstrText>
        </w:r>
        <w:r>
          <w:fldChar w:fldCharType="separate"/>
        </w:r>
        <w:r w:rsidRPr="00804A3F">
          <w:rPr>
            <w:rStyle w:val="Hyperlink"/>
          </w:rPr>
          <w:delText>mikedawsonfoday72@gmail.com</w:delText>
        </w:r>
        <w:r>
          <w:fldChar w:fldCharType="end"/>
        </w:r>
        <w:r>
          <w:delText xml:space="preserve"> </w:delText>
        </w:r>
      </w:del>
    </w:p>
    <w:p w14:paraId="285E855C" w14:textId="77777777" w:rsidR="00B32E80" w:rsidRDefault="00B32E80" w:rsidP="00B32E80">
      <w:pPr>
        <w:pStyle w:val="BodyText"/>
        <w:spacing w:line="480" w:lineRule="auto"/>
        <w:rPr>
          <w:del w:id="931" w:author="David Simons" w:date="2025-06-12T13:00:00Z" w16du:dateUtc="2025-06-12T11:00:00Z"/>
        </w:rPr>
      </w:pPr>
      <w:del w:id="932" w:author="David Simons" w:date="2025-06-12T13:00:00Z" w16du:dateUtc="2025-06-12T11:00:00Z">
        <w:r w:rsidRPr="00B32E80">
          <w:delText>Momoh Jimmy</w:delText>
        </w:r>
        <w:r w:rsidR="000511E8">
          <w:delText xml:space="preserve"> – Kenema Government Hospital, Kenema, Sierra Leone, </w:delText>
        </w:r>
        <w:r>
          <w:delText xml:space="preserve"> </w:delText>
        </w:r>
        <w:r>
          <w:fldChar w:fldCharType="begin"/>
        </w:r>
        <w:r>
          <w:delInstrText>HYPERLINK "mailto:pandorasierraleone@gmail.com"</w:delInstrText>
        </w:r>
        <w:r>
          <w:fldChar w:fldCharType="separate"/>
        </w:r>
        <w:r w:rsidRPr="00804A3F">
          <w:rPr>
            <w:rStyle w:val="Hyperlink"/>
          </w:rPr>
          <w:delText>pandorasierraleone@gmail.com</w:delText>
        </w:r>
        <w:r>
          <w:fldChar w:fldCharType="end"/>
        </w:r>
        <w:r>
          <w:delText xml:space="preserve"> </w:delText>
        </w:r>
      </w:del>
    </w:p>
    <w:p w14:paraId="4D2EE846" w14:textId="77777777" w:rsidR="00B32E80" w:rsidRDefault="00B32E80" w:rsidP="009461BE">
      <w:pPr>
        <w:pStyle w:val="BodyText"/>
        <w:spacing w:line="480" w:lineRule="auto"/>
        <w:rPr>
          <w:del w:id="933" w:author="David Simons" w:date="2025-06-12T13:00:00Z" w16du:dateUtc="2025-06-12T11:00:00Z"/>
        </w:rPr>
      </w:pPr>
      <w:del w:id="934" w:author="David Simons" w:date="2025-06-12T13:00:00Z" w16du:dateUtc="2025-06-12T11:00:00Z">
        <w:r w:rsidRPr="009461BE">
          <w:delText>James Koninga</w:delText>
        </w:r>
        <w:r w:rsidR="000511E8">
          <w:delText xml:space="preserve"> – Kenema Government Hospital, Kenema, Sierra Leone,  </w:delText>
        </w:r>
        <w:r>
          <w:delText xml:space="preserve"> </w:delText>
        </w:r>
        <w:r>
          <w:fldChar w:fldCharType="begin"/>
        </w:r>
        <w:r>
          <w:delInstrText>HYPERLINK "mailto:james.koninga@gmail.com"</w:delInstrText>
        </w:r>
        <w:r>
          <w:fldChar w:fldCharType="separate"/>
        </w:r>
        <w:r w:rsidRPr="00804A3F">
          <w:rPr>
            <w:rStyle w:val="Hyperlink"/>
          </w:rPr>
          <w:delText>james.koninga@gmail.com</w:delText>
        </w:r>
        <w:r>
          <w:fldChar w:fldCharType="end"/>
        </w:r>
        <w:r>
          <w:delText xml:space="preserve"> </w:delText>
        </w:r>
      </w:del>
    </w:p>
    <w:p w14:paraId="1B9194B5" w14:textId="77777777" w:rsidR="00B32E80" w:rsidRDefault="00B32E80" w:rsidP="009461BE">
      <w:pPr>
        <w:pStyle w:val="BodyText"/>
        <w:spacing w:line="480" w:lineRule="auto"/>
        <w:rPr>
          <w:del w:id="935" w:author="David Simons" w:date="2025-06-12T13:00:00Z" w16du:dateUtc="2025-06-12T11:00:00Z"/>
        </w:rPr>
      </w:pPr>
      <w:del w:id="936" w:author="David Simons" w:date="2025-06-12T13:00:00Z" w16du:dateUtc="2025-06-12T11:00:00Z">
        <w:r w:rsidRPr="00B32E80">
          <w:delText>Joseph Lahai</w:delText>
        </w:r>
        <w:r w:rsidR="000511E8">
          <w:delText xml:space="preserve"> </w:delText>
        </w:r>
        <w:r w:rsidR="000511E8" w:rsidRPr="00B32E80">
          <w:delText>- Mercy UMC Hospital, Bo, Sierra Leone</w:delText>
        </w:r>
        <w:r w:rsidR="000511E8">
          <w:delText xml:space="preserve">, </w:delText>
        </w:r>
        <w:r>
          <w:delText xml:space="preserve"> </w:delText>
        </w:r>
        <w:r>
          <w:fldChar w:fldCharType="begin"/>
        </w:r>
        <w:r>
          <w:delInstrText>HYPERLINK "mailto:josephlahaiphlebo@gmail.com"</w:delInstrText>
        </w:r>
        <w:r>
          <w:fldChar w:fldCharType="separate"/>
        </w:r>
        <w:r w:rsidRPr="00804A3F">
          <w:rPr>
            <w:rStyle w:val="Hyperlink"/>
          </w:rPr>
          <w:delText>josephlahaiphlebo@gmail.com</w:delText>
        </w:r>
        <w:r>
          <w:fldChar w:fldCharType="end"/>
        </w:r>
        <w:r>
          <w:delText xml:space="preserve"> </w:delText>
        </w:r>
      </w:del>
    </w:p>
    <w:p w14:paraId="3B029DF9" w14:textId="77777777" w:rsidR="009461BE" w:rsidRDefault="009461BE" w:rsidP="009461BE">
      <w:pPr>
        <w:pStyle w:val="BodyText"/>
        <w:spacing w:line="480" w:lineRule="auto"/>
        <w:rPr>
          <w:del w:id="937" w:author="David Simons" w:date="2025-06-12T13:00:00Z" w16du:dateUtc="2025-06-12T11:00:00Z"/>
        </w:rPr>
      </w:pPr>
      <w:del w:id="938" w:author="David Simons" w:date="2025-06-12T13:00:00Z" w16du:dateUtc="2025-06-12T11:00:00Z">
        <w:r w:rsidRPr="009461BE">
          <w:delText>Joyce Lamin</w:delText>
        </w:r>
        <w:r w:rsidR="000511E8">
          <w:delText xml:space="preserve"> </w:delText>
        </w:r>
        <w:r w:rsidR="000511E8" w:rsidRPr="00B32E80">
          <w:delText>- Mercy UMC Hospital, Bo, Sierra Leone</w:delText>
        </w:r>
        <w:r w:rsidR="000511E8">
          <w:delText xml:space="preserve">, </w:delText>
        </w:r>
        <w:r w:rsidR="00B32E80">
          <w:delText xml:space="preserve"> </w:delText>
        </w:r>
        <w:r w:rsidR="00B32E80">
          <w:fldChar w:fldCharType="begin"/>
        </w:r>
        <w:r w:rsidR="00B32E80">
          <w:delInstrText>HYPERLINK "mailto:joycelamin@gmail.com"</w:delInstrText>
        </w:r>
        <w:r w:rsidR="00B32E80">
          <w:fldChar w:fldCharType="separate"/>
        </w:r>
        <w:r w:rsidR="00B32E80" w:rsidRPr="00804A3F">
          <w:rPr>
            <w:rStyle w:val="Hyperlink"/>
          </w:rPr>
          <w:delText>joycelamin@gmail.com</w:delText>
        </w:r>
        <w:r w:rsidR="00B32E80">
          <w:fldChar w:fldCharType="end"/>
        </w:r>
        <w:r w:rsidR="00B32E80">
          <w:delText xml:space="preserve"> </w:delText>
        </w:r>
      </w:del>
    </w:p>
    <w:p w14:paraId="6E733877" w14:textId="77777777" w:rsidR="009461BE" w:rsidRDefault="009461BE" w:rsidP="009461BE">
      <w:pPr>
        <w:pStyle w:val="BodyText"/>
        <w:spacing w:line="480" w:lineRule="auto"/>
        <w:rPr>
          <w:del w:id="939" w:author="David Simons" w:date="2025-06-12T13:00:00Z" w16du:dateUtc="2025-06-12T11:00:00Z"/>
        </w:rPr>
      </w:pPr>
      <w:del w:id="940" w:author="David Simons" w:date="2025-06-12T13:00:00Z" w16du:dateUtc="2025-06-12T11:00:00Z">
        <w:r w:rsidRPr="009461BE">
          <w:delText>Rashid Ansumana</w:delText>
        </w:r>
        <w:r w:rsidR="000511E8">
          <w:delText xml:space="preserve"> - </w:delText>
        </w:r>
        <w:r w:rsidR="000511E8" w:rsidRPr="000511E8">
          <w:delText xml:space="preserve">Njala </w:delText>
        </w:r>
        <w:r w:rsidR="000511E8">
          <w:delText xml:space="preserve">University </w:delText>
        </w:r>
        <w:r w:rsidR="000511E8" w:rsidRPr="000511E8">
          <w:delText>Campus, Bo, Sierra Leone</w:delText>
        </w:r>
        <w:r w:rsidR="000511E8">
          <w:delText>,</w:delText>
        </w:r>
        <w:r w:rsidR="00B32E80">
          <w:delText xml:space="preserve"> </w:delText>
        </w:r>
        <w:r w:rsidR="00B32E80">
          <w:fldChar w:fldCharType="begin"/>
        </w:r>
        <w:r w:rsidR="00B32E80">
          <w:delInstrText>HYPERLINK "mailto:rashidansumana@gmail.com"</w:delInstrText>
        </w:r>
        <w:r w:rsidR="00B32E80">
          <w:fldChar w:fldCharType="separate"/>
        </w:r>
        <w:r w:rsidR="00B32E80" w:rsidRPr="00804A3F">
          <w:rPr>
            <w:rStyle w:val="Hyperlink"/>
          </w:rPr>
          <w:delText>rashidansumana@gmail.com</w:delText>
        </w:r>
        <w:r w:rsidR="00B32E80">
          <w:fldChar w:fldCharType="end"/>
        </w:r>
        <w:r w:rsidR="00B32E80">
          <w:delText xml:space="preserve"> </w:delText>
        </w:r>
      </w:del>
    </w:p>
    <w:p w14:paraId="554A135B" w14:textId="77777777" w:rsidR="009461BE" w:rsidRDefault="009461BE" w:rsidP="009461BE">
      <w:pPr>
        <w:pStyle w:val="BodyText"/>
        <w:spacing w:line="480" w:lineRule="auto"/>
        <w:rPr>
          <w:del w:id="941" w:author="David Simons" w:date="2025-06-12T13:00:00Z" w16du:dateUtc="2025-06-12T11:00:00Z"/>
        </w:rPr>
      </w:pPr>
      <w:del w:id="942" w:author="David Simons" w:date="2025-06-12T13:00:00Z" w16du:dateUtc="2025-06-12T11:00:00Z">
        <w:r w:rsidRPr="009461BE">
          <w:delText>Elisabeth Fichet-Calvet</w:delText>
        </w:r>
        <w:r w:rsidR="000511E8">
          <w:delText xml:space="preserve"> - </w:delText>
        </w:r>
        <w:r w:rsidR="000511E8" w:rsidRPr="00B32E80">
          <w:delText>Bernhard Nocht Institute for Tropical Medicine</w:delText>
        </w:r>
        <w:r w:rsidR="000511E8">
          <w:delText xml:space="preserve">, </w:delText>
        </w:r>
        <w:r w:rsidR="000511E8" w:rsidRPr="00B32E80">
          <w:delText>Bernhard-Nocht-Straße 74, 20359 Hamburg, Germany</w:delText>
        </w:r>
        <w:r w:rsidR="000511E8">
          <w:delText xml:space="preserve">, </w:delText>
        </w:r>
        <w:r w:rsidR="00B32E80">
          <w:delText xml:space="preserve"> </w:delText>
        </w:r>
        <w:r w:rsidR="00B32E80">
          <w:fldChar w:fldCharType="begin"/>
        </w:r>
        <w:r w:rsidR="00B32E80">
          <w:delInstrText>HYPERLINK "mailto:fichet-calvet@bnitm.de"</w:delInstrText>
        </w:r>
        <w:r w:rsidR="00B32E80">
          <w:fldChar w:fldCharType="separate"/>
        </w:r>
        <w:r w:rsidR="00B32E80" w:rsidRPr="00804A3F">
          <w:rPr>
            <w:rStyle w:val="Hyperlink"/>
          </w:rPr>
          <w:delText>fichet-calvet@bnitm.de</w:delText>
        </w:r>
        <w:r w:rsidR="00B32E80">
          <w:fldChar w:fldCharType="end"/>
        </w:r>
        <w:r w:rsidR="00B32E80">
          <w:delText xml:space="preserve"> </w:delText>
        </w:r>
      </w:del>
    </w:p>
    <w:p w14:paraId="15D57A14" w14:textId="77777777" w:rsidR="009461BE" w:rsidRDefault="009461BE" w:rsidP="009461BE">
      <w:pPr>
        <w:pStyle w:val="BodyText"/>
        <w:spacing w:line="480" w:lineRule="auto"/>
        <w:rPr>
          <w:del w:id="943" w:author="David Simons" w:date="2025-06-12T13:00:00Z" w16du:dateUtc="2025-06-12T11:00:00Z"/>
        </w:rPr>
      </w:pPr>
      <w:del w:id="944" w:author="David Simons" w:date="2025-06-12T13:00:00Z" w16du:dateUtc="2025-06-12T11:00:00Z">
        <w:r w:rsidRPr="009461BE">
          <w:delText>Richard Kock</w:delText>
        </w:r>
        <w:r w:rsidR="00B32E80">
          <w:delText xml:space="preserve"> - </w:delText>
        </w:r>
        <w:r w:rsidR="00B32E80" w:rsidRPr="00B32E80">
          <w:delText>The Royal Veterinary College, Camden London, UK, NW1 0TU,</w:delText>
        </w:r>
        <w:r w:rsidR="00B32E80">
          <w:delText xml:space="preserve">  </w:delText>
        </w:r>
        <w:r w:rsidR="00B32E80">
          <w:fldChar w:fldCharType="begin"/>
        </w:r>
        <w:r w:rsidR="00B32E80">
          <w:delInstrText>HYPERLINK "mailto:r.kock@btinternet.com"</w:delInstrText>
        </w:r>
        <w:r w:rsidR="00B32E80">
          <w:fldChar w:fldCharType="separate"/>
        </w:r>
        <w:r w:rsidR="00B32E80" w:rsidRPr="00804A3F">
          <w:rPr>
            <w:rStyle w:val="Hyperlink"/>
          </w:rPr>
          <w:delText>r.kock@btinternet.com</w:delText>
        </w:r>
        <w:r w:rsidR="00B32E80">
          <w:fldChar w:fldCharType="end"/>
        </w:r>
        <w:r w:rsidR="00B32E80">
          <w:delText xml:space="preserve"> </w:delText>
        </w:r>
      </w:del>
    </w:p>
    <w:p w14:paraId="39B919F2" w14:textId="77777777" w:rsidR="009461BE" w:rsidRDefault="009461BE" w:rsidP="000511E8">
      <w:pPr>
        <w:pStyle w:val="BodyText"/>
        <w:spacing w:line="480" w:lineRule="auto"/>
        <w:rPr>
          <w:del w:id="945" w:author="David Simons" w:date="2025-06-12T13:00:00Z" w16du:dateUtc="2025-06-12T11:00:00Z"/>
        </w:rPr>
      </w:pPr>
      <w:del w:id="946" w:author="David Simons" w:date="2025-06-12T13:00:00Z" w16du:dateUtc="2025-06-12T11:00:00Z">
        <w:r w:rsidRPr="009461BE">
          <w:delText>Deborah Watson-Jones</w:delText>
        </w:r>
        <w:r w:rsidR="000511E8">
          <w:delText xml:space="preserve"> - Mwanza Intervention Trials Unit, Isamilo Street, 11936, Mwanza, Tanzania,</w:delText>
        </w:r>
        <w:r w:rsidR="00B32E80">
          <w:delText xml:space="preserve"> </w:delText>
        </w:r>
        <w:r w:rsidR="00B32E80">
          <w:fldChar w:fldCharType="begin"/>
        </w:r>
        <w:r w:rsidR="00B32E80">
          <w:delInstrText>HYPERLINK "mailto:deborah.watson-jones@lshtm.ac.uk"</w:delInstrText>
        </w:r>
        <w:r w:rsidR="00B32E80">
          <w:fldChar w:fldCharType="separate"/>
        </w:r>
        <w:r w:rsidR="00B32E80" w:rsidRPr="00804A3F">
          <w:rPr>
            <w:rStyle w:val="Hyperlink"/>
          </w:rPr>
          <w:delText>deborah.watson-jones@lshtm.ac.uk</w:delText>
        </w:r>
        <w:r w:rsidR="00B32E80">
          <w:fldChar w:fldCharType="end"/>
        </w:r>
        <w:r w:rsidR="00B32E80">
          <w:delText xml:space="preserve"> </w:delText>
        </w:r>
      </w:del>
    </w:p>
    <w:p w14:paraId="0D253A19" w14:textId="77777777" w:rsidR="009461BE" w:rsidRDefault="009461BE" w:rsidP="009461BE">
      <w:pPr>
        <w:pStyle w:val="BodyText"/>
        <w:spacing w:line="480" w:lineRule="auto"/>
        <w:rPr>
          <w:del w:id="947" w:author="David Simons" w:date="2025-06-12T13:00:00Z" w16du:dateUtc="2025-06-12T11:00:00Z"/>
        </w:rPr>
      </w:pPr>
      <w:del w:id="948" w:author="David Simons" w:date="2025-06-12T13:00:00Z" w16du:dateUtc="2025-06-12T11:00:00Z">
        <w:r w:rsidRPr="009461BE">
          <w:delText>Kate E. Jones</w:delText>
        </w:r>
        <w:r w:rsidR="00B32E80" w:rsidRPr="00B32E80">
          <w:delText xml:space="preserve"> - University College London, Gower Street, London, WC1E 6BT, </w:delText>
        </w:r>
        <w:r w:rsidR="00B32E80">
          <w:delText xml:space="preserve"> </w:delText>
        </w:r>
        <w:r w:rsidR="00B32E80">
          <w:fldChar w:fldCharType="begin"/>
        </w:r>
        <w:r w:rsidR="00B32E80">
          <w:delInstrText>HYPERLINK "mailto:kate.e.jones@ucl.ac.uk"</w:delInstrText>
        </w:r>
        <w:r w:rsidR="00B32E80">
          <w:fldChar w:fldCharType="separate"/>
        </w:r>
        <w:r w:rsidR="00B32E80" w:rsidRPr="00804A3F">
          <w:rPr>
            <w:rStyle w:val="Hyperlink"/>
          </w:rPr>
          <w:delText>kate.e.jones@ucl.ac.uk</w:delText>
        </w:r>
        <w:r w:rsidR="00B32E80">
          <w:fldChar w:fldCharType="end"/>
        </w:r>
        <w:r w:rsidR="00B32E80">
          <w:delText xml:space="preserve"> </w:delText>
        </w:r>
      </w:del>
    </w:p>
    <w:p w14:paraId="46751E62" w14:textId="77777777" w:rsidR="00D67F80" w:rsidRDefault="00000000" w:rsidP="00EB4377">
      <w:pPr>
        <w:pStyle w:val="Heading1"/>
        <w:spacing w:line="480" w:lineRule="auto"/>
      </w:pPr>
      <w:bookmarkStart w:id="949" w:name="references"/>
      <w:bookmarkEnd w:id="751"/>
      <w:r>
        <w:t>References</w:t>
      </w:r>
    </w:p>
    <w:p w14:paraId="161B62DB" w14:textId="77777777" w:rsidR="00D67F80" w:rsidRDefault="00000000" w:rsidP="00EB4377">
      <w:pPr>
        <w:pStyle w:val="Bibliography"/>
        <w:spacing w:line="480" w:lineRule="auto"/>
      </w:pPr>
      <w:bookmarkStart w:id="950" w:name="ref-mccormick_prospective_1987"/>
      <w:bookmarkStart w:id="951" w:name="refs"/>
      <w:r>
        <w:t xml:space="preserve">1. </w:t>
      </w:r>
      <w:r>
        <w:tab/>
        <w:t xml:space="preserve">McCormick JB, Webb PA, Krebs JW, Johnson KM, Smith ES., 1987. </w:t>
      </w:r>
      <w:hyperlink r:id="rId11">
        <w:r w:rsidR="00D67F80">
          <w:rPr>
            <w:rStyle w:val="Hyperlink"/>
          </w:rPr>
          <w:t>A prospective study of the epidemiology and ecology of lassa fever.</w:t>
        </w:r>
      </w:hyperlink>
      <w:r>
        <w:t xml:space="preserve"> </w:t>
      </w:r>
      <w:r>
        <w:rPr>
          <w:i/>
          <w:iCs/>
        </w:rPr>
        <w:t>J Infect Dis</w:t>
      </w:r>
      <w:r>
        <w:t xml:space="preserve"> </w:t>
      </w:r>
      <w:r>
        <w:rPr>
          <w:i/>
          <w:iCs/>
        </w:rPr>
        <w:t>155</w:t>
      </w:r>
      <w:r>
        <w:t>: 437–44</w:t>
      </w:r>
    </w:p>
    <w:p w14:paraId="33AC2973" w14:textId="77777777" w:rsidR="00D67F80" w:rsidRDefault="00000000" w:rsidP="00EB4377">
      <w:pPr>
        <w:pStyle w:val="Bibliography"/>
        <w:spacing w:line="480" w:lineRule="auto"/>
      </w:pPr>
      <w:bookmarkStart w:id="952" w:name="ref-basinski_bridging_2021"/>
      <w:bookmarkEnd w:id="950"/>
      <w:r>
        <w:t xml:space="preserve">2. </w:t>
      </w:r>
      <w:r>
        <w:tab/>
        <w:t xml:space="preserve">Basinski AJ, Fichet-Calvet E, Sjodin AR, Varrelman TJ, Remien CH, Layman NC, Bird BH, Wolking DJ, Monagin C, Ghersi BM, Barry PA, Jarvis MA, Gessler PE, Nuismer SL., 2021. </w:t>
      </w:r>
      <w:hyperlink r:id="rId12">
        <w:r w:rsidR="00D67F80">
          <w:rPr>
            <w:rStyle w:val="Hyperlink"/>
          </w:rPr>
          <w:t>Bridging the gap: Using reservoir ecology and human serosurveys to estimate lassa virus spillover in west africa</w:t>
        </w:r>
      </w:hyperlink>
      <w:r>
        <w:t xml:space="preserve">. </w:t>
      </w:r>
      <w:r>
        <w:rPr>
          <w:i/>
          <w:iCs/>
        </w:rPr>
        <w:t>PLoS Comput Biol</w:t>
      </w:r>
      <w:r>
        <w:t xml:space="preserve"> </w:t>
      </w:r>
      <w:r>
        <w:rPr>
          <w:i/>
          <w:iCs/>
        </w:rPr>
        <w:t>17</w:t>
      </w:r>
      <w:r>
        <w:t>: e1008811</w:t>
      </w:r>
    </w:p>
    <w:p w14:paraId="6EBEFBF6" w14:textId="77777777" w:rsidR="00D67F80" w:rsidRDefault="00000000" w:rsidP="00EB4377">
      <w:pPr>
        <w:pStyle w:val="Bibliography"/>
        <w:spacing w:line="480" w:lineRule="auto"/>
      </w:pPr>
      <w:bookmarkStart w:id="953" w:name="ref-jetoh_epidemiological_2022"/>
      <w:bookmarkEnd w:id="952"/>
      <w:r>
        <w:t xml:space="preserve">3. </w:t>
      </w:r>
      <w:r>
        <w:tab/>
        <w:t xml:space="preserve">Jetoh RW, Malik S, Shobayo B, Taweh F, Yeabah TO, George J, Gbelee B, Teahton J, Jaryan F, Tegli M, Umeokonkwo CD, MaCauley J., 2022. </w:t>
      </w:r>
      <w:hyperlink r:id="rId13">
        <w:r w:rsidR="00D67F80">
          <w:rPr>
            <w:rStyle w:val="Hyperlink"/>
          </w:rPr>
          <w:t>Epidemiological characteristics of lassa fever cases in liberia: A retrospective analysis of surveillance data, 2019-2020</w:t>
        </w:r>
      </w:hyperlink>
      <w:r>
        <w:t xml:space="preserve">. </w:t>
      </w:r>
      <w:r>
        <w:rPr>
          <w:i/>
          <w:iCs/>
        </w:rPr>
        <w:t>International Journal of Infectious Diseases</w:t>
      </w:r>
    </w:p>
    <w:p w14:paraId="2FD50EBE" w14:textId="77777777" w:rsidR="00D67F80" w:rsidRDefault="00000000" w:rsidP="00EB4377">
      <w:pPr>
        <w:pStyle w:val="Bibliography"/>
        <w:spacing w:line="480" w:lineRule="auto"/>
      </w:pPr>
      <w:bookmarkStart w:id="954" w:name="ref-shaffer_space-time_2021"/>
      <w:bookmarkEnd w:id="953"/>
      <w:r>
        <w:t xml:space="preserve">4. </w:t>
      </w:r>
      <w:r>
        <w:tab/>
        <w:t xml:space="preserve">Shaffer JG, Schieffelin JS, Momoh M, Goba A, Kanneh L, Alhasan F, Gbakie M, Engel EJ, Bond NG, Hartnett JN, Nelson DKS, Bush DJ, Boisen ML, Heinrich ML, Rowland MM, et al., 2021. </w:t>
      </w:r>
      <w:hyperlink r:id="rId14">
        <w:r w:rsidR="00D67F80">
          <w:rPr>
            <w:rStyle w:val="Hyperlink"/>
          </w:rPr>
          <w:t>Space-time trends in lassa fever in sierra leone by ELISA serostatus, 2012–2019</w:t>
        </w:r>
      </w:hyperlink>
      <w:r>
        <w:t xml:space="preserve">. </w:t>
      </w:r>
      <w:r>
        <w:rPr>
          <w:i/>
          <w:iCs/>
        </w:rPr>
        <w:t>Microorganisms</w:t>
      </w:r>
      <w:r>
        <w:t xml:space="preserve"> </w:t>
      </w:r>
      <w:r>
        <w:rPr>
          <w:i/>
          <w:iCs/>
        </w:rPr>
        <w:t>9</w:t>
      </w:r>
      <w:r>
        <w:t>: 586</w:t>
      </w:r>
    </w:p>
    <w:p w14:paraId="1BA36AF7" w14:textId="77777777" w:rsidR="00D67F80" w:rsidRDefault="00000000" w:rsidP="00EB4377">
      <w:pPr>
        <w:pStyle w:val="Bibliography"/>
        <w:spacing w:line="480" w:lineRule="auto"/>
      </w:pPr>
      <w:bookmarkStart w:id="955" w:name="ref-bausch_lassa_2001"/>
      <w:bookmarkEnd w:id="954"/>
      <w:r>
        <w:t xml:space="preserve">5. </w:t>
      </w:r>
      <w:r>
        <w:tab/>
        <w:t xml:space="preserve">Bausch DG, Demby AH, Coulibaly M, Kanu J, Goba A, Bah A, Condé N, Wurtzel HL, Cavallaro KF, Lloyd E, Baldet FB, Cissé SD, Fofona D, Savané IK, Tolno RT, et al., 2001. </w:t>
      </w:r>
      <w:hyperlink r:id="rId15">
        <w:r w:rsidR="00D67F80">
          <w:rPr>
            <w:rStyle w:val="Hyperlink"/>
          </w:rPr>
          <w:t>Lassa fever in guinea: I. Epidemiology of human disease and clinical observations</w:t>
        </w:r>
      </w:hyperlink>
      <w:r>
        <w:t xml:space="preserve">. </w:t>
      </w:r>
      <w:r>
        <w:rPr>
          <w:i/>
          <w:iCs/>
        </w:rPr>
        <w:t>Vector Borne Zoonotic Dis</w:t>
      </w:r>
      <w:r>
        <w:t xml:space="preserve"> </w:t>
      </w:r>
      <w:r>
        <w:rPr>
          <w:i/>
          <w:iCs/>
        </w:rPr>
        <w:t>1</w:t>
      </w:r>
      <w:r>
        <w:t>: 269–281</w:t>
      </w:r>
    </w:p>
    <w:p w14:paraId="674B3455" w14:textId="77777777" w:rsidR="00D67F80" w:rsidRDefault="00000000" w:rsidP="00EB4377">
      <w:pPr>
        <w:pStyle w:val="Bibliography"/>
        <w:spacing w:line="480" w:lineRule="auto"/>
      </w:pPr>
      <w:bookmarkStart w:id="956" w:name="ref-grant_seroprevalence_2023"/>
      <w:bookmarkEnd w:id="955"/>
      <w:r>
        <w:lastRenderedPageBreak/>
        <w:t xml:space="preserve">6. </w:t>
      </w:r>
      <w:r>
        <w:tab/>
        <w:t xml:space="preserve">Grant DS, Engel EJ, Yerkes NR, Kanneh L, Koninga J, Gbakie MA, Alhasan F, Kanneh FB, Kanneh IM, Kamara FK, Momoh M, Yillah MS, Foday M, Okoli A, Zeoli A, et al., 2023. </w:t>
      </w:r>
      <w:hyperlink r:id="rId16">
        <w:r w:rsidR="00D67F80">
          <w:rPr>
            <w:rStyle w:val="Hyperlink"/>
          </w:rPr>
          <w:t>Seroprevalence of anti-lassa virus IgG antibodies in three districts of sierra leone: A cross-sectional, population-based study</w:t>
        </w:r>
      </w:hyperlink>
      <w:r>
        <w:t xml:space="preserve">. </w:t>
      </w:r>
      <w:r>
        <w:rPr>
          <w:i/>
          <w:iCs/>
        </w:rPr>
        <w:t>PLOS Neglected Tropical Diseases</w:t>
      </w:r>
      <w:r>
        <w:t xml:space="preserve"> </w:t>
      </w:r>
      <w:r>
        <w:rPr>
          <w:i/>
          <w:iCs/>
        </w:rPr>
        <w:t>17</w:t>
      </w:r>
      <w:r>
        <w:t>: e0010938</w:t>
      </w:r>
    </w:p>
    <w:p w14:paraId="4B23A055" w14:textId="77777777" w:rsidR="00D67F80" w:rsidRDefault="00000000" w:rsidP="00EB4377">
      <w:pPr>
        <w:pStyle w:val="Bibliography"/>
        <w:spacing w:line="480" w:lineRule="auto"/>
      </w:pPr>
      <w:bookmarkStart w:id="957" w:name="ref-lo_iacono_using_2015"/>
      <w:bookmarkEnd w:id="956"/>
      <w:r>
        <w:t xml:space="preserve">7. </w:t>
      </w:r>
      <w:r>
        <w:tab/>
        <w:t xml:space="preserve">Lo Iacono G, Cunningham AA, Fichet-Calvet E, Garry RF, Grant DS, Khan SH, Leach M, Moses LM, Schieffelin JS, Shaffer JG, Webb CT, Wood JLN., 2015. </w:t>
      </w:r>
      <w:hyperlink r:id="rId17">
        <w:r w:rsidR="00D67F80">
          <w:rPr>
            <w:rStyle w:val="Hyperlink"/>
          </w:rPr>
          <w:t>Using modelling to disentangle the relative contributions of zoonotic and anthroponotic transmission: The case of lassa fever</w:t>
        </w:r>
      </w:hyperlink>
      <w:r>
        <w:t xml:space="preserve">. </w:t>
      </w:r>
      <w:r>
        <w:rPr>
          <w:i/>
          <w:iCs/>
        </w:rPr>
        <w:t>PLOS NEGLECTED TROPICAL DISEASES</w:t>
      </w:r>
      <w:r>
        <w:t xml:space="preserve"> </w:t>
      </w:r>
      <w:r>
        <w:rPr>
          <w:i/>
          <w:iCs/>
        </w:rPr>
        <w:t>9</w:t>
      </w:r>
    </w:p>
    <w:p w14:paraId="30CAB598" w14:textId="77777777" w:rsidR="00D67F80" w:rsidRDefault="00000000" w:rsidP="00EB4377">
      <w:pPr>
        <w:pStyle w:val="Bibliography"/>
        <w:spacing w:line="480" w:lineRule="auto"/>
      </w:pPr>
      <w:bookmarkStart w:id="958" w:name="ref-walker_comparative_1975"/>
      <w:bookmarkEnd w:id="957"/>
      <w:r>
        <w:t xml:space="preserve">8. </w:t>
      </w:r>
      <w:r>
        <w:tab/>
        <w:t xml:space="preserve">Walker DH, Wulff H, Lange JV, Murphy FA., 1975. </w:t>
      </w:r>
      <w:hyperlink r:id="rId18">
        <w:r w:rsidR="00D67F80">
          <w:rPr>
            <w:rStyle w:val="Hyperlink"/>
          </w:rPr>
          <w:t>Comparative pathology of lassa virus infection in monkeys, guinea-pigs, and mastomys natalensis</w:t>
        </w:r>
      </w:hyperlink>
      <w:r>
        <w:t xml:space="preserve">. </w:t>
      </w:r>
      <w:r>
        <w:rPr>
          <w:i/>
          <w:iCs/>
        </w:rPr>
        <w:t>Bull World Health Organ</w:t>
      </w:r>
      <w:r>
        <w:t xml:space="preserve"> </w:t>
      </w:r>
      <w:r>
        <w:rPr>
          <w:i/>
          <w:iCs/>
        </w:rPr>
        <w:t>52</w:t>
      </w:r>
      <w:r>
        <w:t>: 523–534</w:t>
      </w:r>
    </w:p>
    <w:p w14:paraId="6BA56474" w14:textId="77777777" w:rsidR="00D67F80" w:rsidRDefault="00000000" w:rsidP="00EB4377">
      <w:pPr>
        <w:pStyle w:val="Bibliography"/>
        <w:spacing w:line="480" w:lineRule="auto"/>
      </w:pPr>
      <w:bookmarkStart w:id="959" w:name="ref-safronetz_temporal_2022"/>
      <w:bookmarkEnd w:id="958"/>
      <w:r>
        <w:t xml:space="preserve">9. </w:t>
      </w:r>
      <w:r>
        <w:tab/>
        <w:t xml:space="preserve">Safronetz D, Rosenke K, Meade-White K, Sloan A, Maiga O, Bane S, Martellaro C, Scott DP, Sogoba N, Feldmann H., 2022. </w:t>
      </w:r>
      <w:hyperlink r:id="rId19">
        <w:r w:rsidR="00D67F80">
          <w:rPr>
            <w:rStyle w:val="Hyperlink"/>
          </w:rPr>
          <w:t>Temporal analysis of lassa virus infection and transmission in experimentally infected mastomys natalensis</w:t>
        </w:r>
      </w:hyperlink>
      <w:r>
        <w:t xml:space="preserve">. </w:t>
      </w:r>
      <w:r>
        <w:rPr>
          <w:i/>
          <w:iCs/>
        </w:rPr>
        <w:t>PNAS Nexus</w:t>
      </w:r>
      <w:r>
        <w:t xml:space="preserve"> </w:t>
      </w:r>
      <w:r>
        <w:rPr>
          <w:i/>
          <w:iCs/>
        </w:rPr>
        <w:t>1</w:t>
      </w:r>
      <w:r>
        <w:t>: pgac114</w:t>
      </w:r>
    </w:p>
    <w:p w14:paraId="430BA6FC" w14:textId="77777777" w:rsidR="00D67F80" w:rsidRDefault="00000000" w:rsidP="00EB4377">
      <w:pPr>
        <w:pStyle w:val="Bibliography"/>
        <w:spacing w:line="480" w:lineRule="auto"/>
      </w:pPr>
      <w:bookmarkStart w:id="960" w:name="ref-hoffmann_lassa_2024"/>
      <w:bookmarkEnd w:id="959"/>
      <w:r>
        <w:t xml:space="preserve">10. </w:t>
      </w:r>
      <w:r>
        <w:tab/>
        <w:t xml:space="preserve">Hoffmann C, Krasemann S, Wurr S, Hartmann K, Adam E, Bockholt S, Müller J, Günther S, Oestereich L., 2024. </w:t>
      </w:r>
      <w:hyperlink r:id="rId20">
        <w:r w:rsidR="00D67F80">
          <w:rPr>
            <w:rStyle w:val="Hyperlink"/>
          </w:rPr>
          <w:t>Lassa virus persistence with high viral titers following experimental infection in its natural reservoir host, Mastomys natalensis</w:t>
        </w:r>
      </w:hyperlink>
      <w:r>
        <w:t xml:space="preserve">. </w:t>
      </w:r>
      <w:r>
        <w:rPr>
          <w:i/>
          <w:iCs/>
        </w:rPr>
        <w:t>Nature Communications</w:t>
      </w:r>
      <w:r>
        <w:t xml:space="preserve"> </w:t>
      </w:r>
      <w:r>
        <w:rPr>
          <w:i/>
          <w:iCs/>
        </w:rPr>
        <w:t>15</w:t>
      </w:r>
      <w:r>
        <w:t>: 9319</w:t>
      </w:r>
    </w:p>
    <w:p w14:paraId="3111DA4E" w14:textId="77777777" w:rsidR="00D67F80" w:rsidRDefault="00000000" w:rsidP="00EB4377">
      <w:pPr>
        <w:pStyle w:val="Bibliography"/>
        <w:spacing w:line="480" w:lineRule="auto"/>
      </w:pPr>
      <w:bookmarkStart w:id="961" w:name="ref-borremans_shedding_2015"/>
      <w:bookmarkEnd w:id="960"/>
      <w:r>
        <w:t xml:space="preserve">11. </w:t>
      </w:r>
      <w:r>
        <w:tab/>
        <w:t xml:space="preserve">Borremans B, Vossen R, Becker-Ziaja B, Gryseels S, Hughes N, Van Gestel M, Van Houtte N, Günther S, Leirs H., 2015. </w:t>
      </w:r>
      <w:hyperlink r:id="rId21">
        <w:r w:rsidR="00D67F80">
          <w:rPr>
            <w:rStyle w:val="Hyperlink"/>
          </w:rPr>
          <w:t xml:space="preserve">Shedding dynamics of morogoro virus, an african </w:t>
        </w:r>
        <w:r w:rsidR="00D67F80">
          <w:rPr>
            <w:rStyle w:val="Hyperlink"/>
          </w:rPr>
          <w:lastRenderedPageBreak/>
          <w:t>arenavirus closely related to lassa virus, in its natural reservoir host mastomys natalensis</w:t>
        </w:r>
      </w:hyperlink>
      <w:r>
        <w:t xml:space="preserve">. </w:t>
      </w:r>
      <w:r>
        <w:rPr>
          <w:i/>
          <w:iCs/>
        </w:rPr>
        <w:t>Sci Rep</w:t>
      </w:r>
      <w:r>
        <w:t xml:space="preserve"> </w:t>
      </w:r>
      <w:r>
        <w:rPr>
          <w:i/>
          <w:iCs/>
        </w:rPr>
        <w:t>5</w:t>
      </w:r>
      <w:r>
        <w:t>: 10445</w:t>
      </w:r>
    </w:p>
    <w:p w14:paraId="14F0A420" w14:textId="77777777" w:rsidR="00D67F80" w:rsidRDefault="00000000" w:rsidP="00EB4377">
      <w:pPr>
        <w:pStyle w:val="Bibliography"/>
        <w:spacing w:line="480" w:lineRule="auto"/>
      </w:pPr>
      <w:bookmarkStart w:id="962" w:name="ref-demby_lassa_2001"/>
      <w:bookmarkEnd w:id="961"/>
      <w:r>
        <w:t xml:space="preserve">12. </w:t>
      </w:r>
      <w:r>
        <w:tab/>
        <w:t xml:space="preserve">Demby AH, Inapogui A, Kargbo K, Koninga J, Kourouma K, Kanu J, Coulibaly M, Wagoner KD, Ksiazek TG, Peters CJ, Rollin PE, Bausch DG., 2001. </w:t>
      </w:r>
      <w:hyperlink r:id="rId22">
        <w:r w:rsidR="00D67F80">
          <w:rPr>
            <w:rStyle w:val="Hyperlink"/>
          </w:rPr>
          <w:t>Lassa fever in guinea: II. Distribution and prevalence of lassa virus infection in small mammals</w:t>
        </w:r>
      </w:hyperlink>
      <w:r>
        <w:t xml:space="preserve">. </w:t>
      </w:r>
      <w:r>
        <w:rPr>
          <w:i/>
          <w:iCs/>
        </w:rPr>
        <w:t>Vector-Borne and Zoonotic Diseases</w:t>
      </w:r>
      <w:r>
        <w:t xml:space="preserve"> </w:t>
      </w:r>
      <w:r>
        <w:rPr>
          <w:i/>
          <w:iCs/>
        </w:rPr>
        <w:t>1</w:t>
      </w:r>
      <w:r>
        <w:t>: 283–297</w:t>
      </w:r>
    </w:p>
    <w:p w14:paraId="6ED52588" w14:textId="77777777" w:rsidR="00D67F80" w:rsidRDefault="00000000" w:rsidP="00EB4377">
      <w:pPr>
        <w:pStyle w:val="Bibliography"/>
        <w:spacing w:line="480" w:lineRule="auto"/>
      </w:pPr>
      <w:bookmarkStart w:id="963" w:name="ref-kerneis_prevalence_2009"/>
      <w:bookmarkEnd w:id="962"/>
      <w:r>
        <w:t xml:space="preserve">13. </w:t>
      </w:r>
      <w:r>
        <w:tab/>
        <w:t xml:space="preserve">Kerneis S, Koivogui L, Magassouba N, Koulemou K, Lewis R, Aplogan A, Grais RF, Guerin PJ, Fichet-Calvet E., 2009. </w:t>
      </w:r>
      <w:hyperlink r:id="rId23">
        <w:r w:rsidR="00D67F80">
          <w:rPr>
            <w:rStyle w:val="Hyperlink"/>
          </w:rPr>
          <w:t>Prevalence and risk factors of lassa seropositivity in inhabitants of the forest region of guinea: A cross-sectional study</w:t>
        </w:r>
      </w:hyperlink>
      <w:r>
        <w:t xml:space="preserve">. </w:t>
      </w:r>
      <w:r>
        <w:rPr>
          <w:i/>
          <w:iCs/>
        </w:rPr>
        <w:t>PLoS Neglected Tropical Diseases [electronic resource]</w:t>
      </w:r>
      <w:r>
        <w:t xml:space="preserve"> </w:t>
      </w:r>
      <w:r>
        <w:rPr>
          <w:i/>
          <w:iCs/>
        </w:rPr>
        <w:t>3</w:t>
      </w:r>
      <w:r>
        <w:t>: e548</w:t>
      </w:r>
    </w:p>
    <w:p w14:paraId="020DBE4F" w14:textId="77777777" w:rsidR="00D67F80" w:rsidRDefault="00000000" w:rsidP="00EB4377">
      <w:pPr>
        <w:pStyle w:val="Bibliography"/>
        <w:spacing w:line="480" w:lineRule="auto"/>
      </w:pPr>
      <w:bookmarkStart w:id="964" w:name="ref-fichet-calvet_lassa_2014"/>
      <w:bookmarkEnd w:id="963"/>
      <w:r>
        <w:t xml:space="preserve">14. </w:t>
      </w:r>
      <w:r>
        <w:tab/>
        <w:t xml:space="preserve">Fichet-Calvet E, Becker-Ziaja B, Koivogui L, Gunther S., 2014. </w:t>
      </w:r>
      <w:hyperlink r:id="rId24">
        <w:r w:rsidR="00D67F80">
          <w:rPr>
            <w:rStyle w:val="Hyperlink"/>
          </w:rPr>
          <w:t>Lassa serology in natural populations of rodents and horizontal transmission</w:t>
        </w:r>
      </w:hyperlink>
      <w:r>
        <w:t xml:space="preserve">. </w:t>
      </w:r>
      <w:r>
        <w:rPr>
          <w:i/>
          <w:iCs/>
        </w:rPr>
        <w:t>Vector Borne &amp; Zoonotic Diseases</w:t>
      </w:r>
      <w:r>
        <w:t xml:space="preserve"> </w:t>
      </w:r>
      <w:r>
        <w:rPr>
          <w:i/>
          <w:iCs/>
        </w:rPr>
        <w:t>14</w:t>
      </w:r>
      <w:r>
        <w:t>: 665–674</w:t>
      </w:r>
    </w:p>
    <w:p w14:paraId="644A7F64" w14:textId="77777777" w:rsidR="00D67F80" w:rsidRDefault="00000000" w:rsidP="00EB4377">
      <w:pPr>
        <w:pStyle w:val="Bibliography"/>
        <w:spacing w:line="480" w:lineRule="auto"/>
      </w:pPr>
      <w:bookmarkStart w:id="965" w:name="ref-marien_no_2017"/>
      <w:bookmarkEnd w:id="964"/>
      <w:r>
        <w:t xml:space="preserve">15. </w:t>
      </w:r>
      <w:r>
        <w:tab/>
        <w:t xml:space="preserve">Mariën J, Borremans B, Gryseels S, Soropogui B, De Bruyn L, Bongo GN, Becker-Ziaja B, Bellocq JG de, Günther S, Magassouba N, Leirs H, Fichet-Calvet E., 2017. </w:t>
      </w:r>
      <w:hyperlink r:id="rId25">
        <w:r w:rsidR="00D67F80">
          <w:rPr>
            <w:rStyle w:val="Hyperlink"/>
          </w:rPr>
          <w:t>No measurable adverse effects of lassa, morogoro and gairo arenaviruses on their rodent reservoir host in natural conditions</w:t>
        </w:r>
      </w:hyperlink>
      <w:r>
        <w:t xml:space="preserve">. </w:t>
      </w:r>
      <w:r>
        <w:rPr>
          <w:i/>
          <w:iCs/>
        </w:rPr>
        <w:t>Parasites &amp; Vectors</w:t>
      </w:r>
      <w:r>
        <w:t xml:space="preserve"> </w:t>
      </w:r>
      <w:r>
        <w:rPr>
          <w:i/>
          <w:iCs/>
        </w:rPr>
        <w:t>10</w:t>
      </w:r>
      <w:r>
        <w:t>: 210</w:t>
      </w:r>
    </w:p>
    <w:p w14:paraId="1905FCFE" w14:textId="77777777" w:rsidR="00D67F80" w:rsidRDefault="00000000" w:rsidP="00EB4377">
      <w:pPr>
        <w:pStyle w:val="Bibliography"/>
        <w:spacing w:line="480" w:lineRule="auto"/>
      </w:pPr>
      <w:bookmarkStart w:id="966" w:name="ref-bangura_lassa_2021"/>
      <w:bookmarkEnd w:id="965"/>
      <w:r>
        <w:t xml:space="preserve">16. </w:t>
      </w:r>
      <w:r>
        <w:tab/>
        <w:t xml:space="preserve">Bangura U, Buanie J, Lamin J, Davis C, Bongo GN, Dawson M, Ansumana R, Sondufu D, Thomson EC, Sahr F, Fichet-Calvet E., 2021. </w:t>
      </w:r>
      <w:hyperlink r:id="rId26">
        <w:r w:rsidR="00D67F80">
          <w:rPr>
            <w:rStyle w:val="Hyperlink"/>
          </w:rPr>
          <w:t>Lassa virus circulation in small mammal populations in bo district, sierra leone</w:t>
        </w:r>
      </w:hyperlink>
      <w:r>
        <w:t xml:space="preserve">. </w:t>
      </w:r>
      <w:r>
        <w:rPr>
          <w:i/>
          <w:iCs/>
        </w:rPr>
        <w:t>BIOLOGY-BASEL</w:t>
      </w:r>
      <w:r>
        <w:t xml:space="preserve"> </w:t>
      </w:r>
      <w:r>
        <w:rPr>
          <w:i/>
          <w:iCs/>
        </w:rPr>
        <w:t>10</w:t>
      </w:r>
    </w:p>
    <w:p w14:paraId="15C768B4" w14:textId="77777777" w:rsidR="00D67F80" w:rsidRDefault="00000000" w:rsidP="00EB4377">
      <w:pPr>
        <w:pStyle w:val="Bibliography"/>
        <w:spacing w:line="480" w:lineRule="auto"/>
      </w:pPr>
      <w:bookmarkStart w:id="967" w:name="ref-monath_lassa_1974"/>
      <w:bookmarkEnd w:id="966"/>
      <w:r>
        <w:lastRenderedPageBreak/>
        <w:t xml:space="preserve">17. </w:t>
      </w:r>
      <w:r>
        <w:tab/>
        <w:t xml:space="preserve">Monath TP, Newhouse VF, Kemp GE, Setzer HW, Cacciapuoti A., 1974. </w:t>
      </w:r>
      <w:hyperlink r:id="rId27">
        <w:r w:rsidR="00D67F80">
          <w:rPr>
            <w:rStyle w:val="Hyperlink"/>
          </w:rPr>
          <w:t>Lassa virus isolation from mastomys natalensis rodents during an epidemic in sierra leone</w:t>
        </w:r>
      </w:hyperlink>
      <w:r>
        <w:t xml:space="preserve">. </w:t>
      </w:r>
      <w:r>
        <w:rPr>
          <w:i/>
          <w:iCs/>
        </w:rPr>
        <w:t>Science</w:t>
      </w:r>
      <w:r>
        <w:t xml:space="preserve"> </w:t>
      </w:r>
      <w:r>
        <w:rPr>
          <w:i/>
          <w:iCs/>
        </w:rPr>
        <w:t>185</w:t>
      </w:r>
      <w:r>
        <w:t>: 263–265</w:t>
      </w:r>
    </w:p>
    <w:p w14:paraId="1E087F5C" w14:textId="77777777" w:rsidR="00D67F80" w:rsidRDefault="00000000" w:rsidP="00EB4377">
      <w:pPr>
        <w:pStyle w:val="Bibliography"/>
        <w:spacing w:line="480" w:lineRule="auto"/>
      </w:pPr>
      <w:bookmarkStart w:id="968" w:name="ref-olayemi_new_2016"/>
      <w:bookmarkEnd w:id="967"/>
      <w:r>
        <w:t xml:space="preserve">18. </w:t>
      </w:r>
      <w:r>
        <w:tab/>
        <w:t xml:space="preserve">Olayemi A, Cadar D, Magassouba N, Obadare A, Kourouma F, Oyeyiola A, Fasogbon S, Igbokwe J, Rieger T, Bockholt S, Jérôme H, Schmidt-Chanasit J, Garigliany M, Lorenzen S, Igbahenah F, et al., 2016. </w:t>
      </w:r>
      <w:hyperlink r:id="rId28">
        <w:r w:rsidR="00D67F80">
          <w:rPr>
            <w:rStyle w:val="Hyperlink"/>
          </w:rPr>
          <w:t>New Hosts of The Lassa Virus</w:t>
        </w:r>
      </w:hyperlink>
      <w:r>
        <w:t xml:space="preserve">. </w:t>
      </w:r>
      <w:r>
        <w:rPr>
          <w:i/>
          <w:iCs/>
        </w:rPr>
        <w:t>Scientific Reports</w:t>
      </w:r>
      <w:r>
        <w:t xml:space="preserve"> </w:t>
      </w:r>
      <w:r>
        <w:rPr>
          <w:i/>
          <w:iCs/>
        </w:rPr>
        <w:t>6</w:t>
      </w:r>
      <w:r>
        <w:t>: 25280</w:t>
      </w:r>
    </w:p>
    <w:p w14:paraId="470AA837" w14:textId="77777777" w:rsidR="00D67F80" w:rsidRDefault="00000000" w:rsidP="00EB4377">
      <w:pPr>
        <w:pStyle w:val="Bibliography"/>
        <w:spacing w:line="480" w:lineRule="auto"/>
      </w:pPr>
      <w:bookmarkStart w:id="969" w:name="ref-simons_rodent_2023"/>
      <w:bookmarkEnd w:id="968"/>
      <w:r>
        <w:t xml:space="preserve">19. </w:t>
      </w:r>
      <w:r>
        <w:tab/>
        <w:t xml:space="preserve">Simons D, Attfield LA, Jones KE, Watson-Jones D, Kock R., 2023. </w:t>
      </w:r>
      <w:hyperlink r:id="rId29">
        <w:r w:rsidR="00D67F80">
          <w:rPr>
            <w:rStyle w:val="Hyperlink"/>
          </w:rPr>
          <w:t>Rodent trapping studies as an overlooked information source for understanding endemic and novel zoonotic spillover</w:t>
        </w:r>
      </w:hyperlink>
      <w:r>
        <w:t xml:space="preserve">. </w:t>
      </w:r>
      <w:r>
        <w:rPr>
          <w:i/>
          <w:iCs/>
        </w:rPr>
        <w:t>PLOS Neglected Tropical Diseases</w:t>
      </w:r>
      <w:r>
        <w:t xml:space="preserve"> </w:t>
      </w:r>
      <w:r>
        <w:rPr>
          <w:i/>
          <w:iCs/>
        </w:rPr>
        <w:t>17</w:t>
      </w:r>
      <w:r>
        <w:t>: e0010772</w:t>
      </w:r>
    </w:p>
    <w:p w14:paraId="7EE41DDE" w14:textId="77777777" w:rsidR="00D67F80" w:rsidRDefault="00000000" w:rsidP="00EB4377">
      <w:pPr>
        <w:pStyle w:val="Bibliography"/>
        <w:spacing w:line="480" w:lineRule="auto"/>
      </w:pPr>
      <w:bookmarkStart w:id="970" w:name="ref-gilbert_deciphering_2013"/>
      <w:bookmarkEnd w:id="969"/>
      <w:r>
        <w:t xml:space="preserve">20. </w:t>
      </w:r>
      <w:r>
        <w:tab/>
        <w:t xml:space="preserve">Gilbert AT, Fooks AR, Hayman DTS, Horton DL, Müller T, Plowright R, Peel AJ, Bowen R, Wood JLN, Mills J, Cunningham AA, Rupprecht CE., 2013. </w:t>
      </w:r>
      <w:hyperlink r:id="rId30">
        <w:r w:rsidR="00D67F80">
          <w:rPr>
            <w:rStyle w:val="Hyperlink"/>
          </w:rPr>
          <w:t>Deciphering serology to understand the ecology of infectious diseases in wildlife</w:t>
        </w:r>
      </w:hyperlink>
      <w:r>
        <w:t xml:space="preserve">. </w:t>
      </w:r>
      <w:r>
        <w:rPr>
          <w:i/>
          <w:iCs/>
        </w:rPr>
        <w:t>EcoHealth</w:t>
      </w:r>
      <w:r>
        <w:t xml:space="preserve"> </w:t>
      </w:r>
      <w:r>
        <w:rPr>
          <w:i/>
          <w:iCs/>
        </w:rPr>
        <w:t>10</w:t>
      </w:r>
      <w:r>
        <w:t>: 298–313</w:t>
      </w:r>
    </w:p>
    <w:p w14:paraId="105AD054" w14:textId="77777777" w:rsidR="00D67F80" w:rsidRDefault="00000000" w:rsidP="00EB4377">
      <w:pPr>
        <w:pStyle w:val="Bibliography"/>
        <w:spacing w:line="480" w:lineRule="auto"/>
      </w:pPr>
      <w:bookmarkStart w:id="971" w:name="ref-caron_bridge_2015"/>
      <w:bookmarkEnd w:id="970"/>
      <w:r>
        <w:t xml:space="preserve">21. </w:t>
      </w:r>
      <w:r>
        <w:tab/>
        <w:t xml:space="preserve">Caron A, Cappelle J, Cumming GS, Garine-Wichatitsky M de, Gaidet N., 2015. </w:t>
      </w:r>
      <w:hyperlink r:id="rId31">
        <w:r w:rsidR="00D67F80">
          <w:rPr>
            <w:rStyle w:val="Hyperlink"/>
          </w:rPr>
          <w:t>Bridge hosts, a missing link for disease ecology in multi-host systems</w:t>
        </w:r>
      </w:hyperlink>
      <w:r>
        <w:t xml:space="preserve">. </w:t>
      </w:r>
      <w:r>
        <w:rPr>
          <w:i/>
          <w:iCs/>
        </w:rPr>
        <w:t>Veterinary Research</w:t>
      </w:r>
      <w:r>
        <w:t xml:space="preserve"> </w:t>
      </w:r>
      <w:r>
        <w:rPr>
          <w:i/>
          <w:iCs/>
        </w:rPr>
        <w:t>46</w:t>
      </w:r>
      <w:r>
        <w:t>: 83</w:t>
      </w:r>
    </w:p>
    <w:p w14:paraId="06F6D19A" w14:textId="77777777" w:rsidR="00D67F80" w:rsidRDefault="00000000" w:rsidP="00EB4377">
      <w:pPr>
        <w:pStyle w:val="Bibliography"/>
        <w:spacing w:line="480" w:lineRule="auto"/>
      </w:pPr>
      <w:bookmarkStart w:id="972" w:name="ref-cardenas_multiple_2022"/>
      <w:bookmarkEnd w:id="971"/>
      <w:r>
        <w:t xml:space="preserve">22. </w:t>
      </w:r>
      <w:r>
        <w:tab/>
        <w:t xml:space="preserve">Cardenas NC, Sykes AL, Lopes FPN, Machado G., 2022. </w:t>
      </w:r>
      <w:hyperlink r:id="rId32">
        <w:r w:rsidR="00D67F80">
          <w:rPr>
            <w:rStyle w:val="Hyperlink"/>
          </w:rPr>
          <w:t>Multiple species animal movements: Network properties, disease dynamics and the impact of targeted control actions</w:t>
        </w:r>
      </w:hyperlink>
      <w:r>
        <w:t xml:space="preserve">. </w:t>
      </w:r>
      <w:r>
        <w:rPr>
          <w:i/>
          <w:iCs/>
        </w:rPr>
        <w:t>Veterinary Research</w:t>
      </w:r>
      <w:r>
        <w:t xml:space="preserve"> </w:t>
      </w:r>
      <w:r>
        <w:rPr>
          <w:i/>
          <w:iCs/>
        </w:rPr>
        <w:t>53</w:t>
      </w:r>
      <w:r>
        <w:t>: 14</w:t>
      </w:r>
    </w:p>
    <w:p w14:paraId="45D3C56E" w14:textId="77777777" w:rsidR="00D67F80" w:rsidRDefault="00000000" w:rsidP="00EB4377">
      <w:pPr>
        <w:pStyle w:val="Bibliography"/>
        <w:spacing w:line="480" w:lineRule="auto"/>
      </w:pPr>
      <w:bookmarkStart w:id="973" w:name="ref-keesing_impacts_2021"/>
      <w:bookmarkEnd w:id="972"/>
      <w:r>
        <w:t xml:space="preserve">23. </w:t>
      </w:r>
      <w:r>
        <w:tab/>
        <w:t xml:space="preserve">Keesing F, Ostfeld RS., 2021. </w:t>
      </w:r>
      <w:hyperlink r:id="rId33">
        <w:r w:rsidR="00D67F80">
          <w:rPr>
            <w:rStyle w:val="Hyperlink"/>
          </w:rPr>
          <w:t>Impacts of biodiversity and biodiversity loss on zoonotic diseases</w:t>
        </w:r>
      </w:hyperlink>
      <w:r>
        <w:t xml:space="preserve">. </w:t>
      </w:r>
      <w:r>
        <w:rPr>
          <w:i/>
          <w:iCs/>
        </w:rPr>
        <w:t>Proceedings of the National Academy of Sciences</w:t>
      </w:r>
      <w:r>
        <w:t xml:space="preserve"> </w:t>
      </w:r>
      <w:r>
        <w:rPr>
          <w:i/>
          <w:iCs/>
        </w:rPr>
        <w:t>118</w:t>
      </w:r>
      <w:r>
        <w:t>: e2023540118</w:t>
      </w:r>
    </w:p>
    <w:p w14:paraId="6849E78C" w14:textId="77777777" w:rsidR="00D67F80" w:rsidRDefault="00000000" w:rsidP="00EB4377">
      <w:pPr>
        <w:pStyle w:val="Bibliography"/>
        <w:spacing w:line="480" w:lineRule="auto"/>
      </w:pPr>
      <w:bookmarkStart w:id="974" w:name="ref-albery_science_2021"/>
      <w:bookmarkEnd w:id="973"/>
      <w:r>
        <w:lastRenderedPageBreak/>
        <w:t xml:space="preserve">24. </w:t>
      </w:r>
      <w:r>
        <w:tab/>
        <w:t xml:space="preserve">Albery GF, Becker DJ, Brierley L, Brook CE, Christofferson RC, Cohen LE, Dallas TA, Eskew EA, Fagre A, Farrell MJ, Glennon E, Guth S, Joseph MB, Mollentze N, Neely BA, et al., 2021. </w:t>
      </w:r>
      <w:hyperlink r:id="rId34">
        <w:r w:rsidR="00D67F80">
          <w:rPr>
            <w:rStyle w:val="Hyperlink"/>
          </w:rPr>
          <w:t>The science of the host–virus network</w:t>
        </w:r>
      </w:hyperlink>
      <w:r>
        <w:t xml:space="preserve">. </w:t>
      </w:r>
      <w:r>
        <w:rPr>
          <w:i/>
          <w:iCs/>
        </w:rPr>
        <w:t>Nat Microbiol</w:t>
      </w:r>
      <w:r>
        <w:t xml:space="preserve"> </w:t>
      </w:r>
      <w:r>
        <w:rPr>
          <w:i/>
          <w:iCs/>
        </w:rPr>
        <w:t>6</w:t>
      </w:r>
      <w:r>
        <w:t>: 1483–1492</w:t>
      </w:r>
    </w:p>
    <w:p w14:paraId="68329B1C" w14:textId="77777777" w:rsidR="00686254" w:rsidRDefault="00000000" w:rsidP="00666736">
      <w:pPr>
        <w:pStyle w:val="Bibliography"/>
        <w:spacing w:line="480" w:lineRule="auto"/>
        <w:rPr>
          <w:del w:id="975" w:author="David Simons" w:date="2025-06-12T13:00:00Z" w16du:dateUtc="2025-06-12T11:00:00Z"/>
        </w:rPr>
      </w:pPr>
      <w:bookmarkStart w:id="976" w:name="ref-begon_transmission_1999"/>
      <w:del w:id="977" w:author="David Simons" w:date="2025-06-12T13:00:00Z" w16du:dateUtc="2025-06-12T11:00:00Z">
        <w:r>
          <w:delText xml:space="preserve">25. </w:delText>
        </w:r>
        <w:r>
          <w:tab/>
          <w:delText xml:space="preserve">Begon M, Hazel SM, Baxby D, Bown K, Cavanagh R, Chantrey J, Jones T, Bennett M., 1999. </w:delText>
        </w:r>
        <w:r w:rsidR="00686254">
          <w:fldChar w:fldCharType="begin"/>
        </w:r>
        <w:r w:rsidR="00686254">
          <w:delInstrText>HYPERLINK "https://doi.org/10.1098/rspb.1999.0870" \h</w:delInstrText>
        </w:r>
        <w:r w:rsidR="00686254">
          <w:fldChar w:fldCharType="separate"/>
        </w:r>
        <w:r w:rsidR="00686254">
          <w:rPr>
            <w:rStyle w:val="Hyperlink"/>
          </w:rPr>
          <w:delText>Transmission dynamics of a zoonotic pathogen within and between wildlife host species</w:delText>
        </w:r>
        <w:r w:rsidR="00686254">
          <w:fldChar w:fldCharType="end"/>
        </w:r>
        <w:r>
          <w:delText xml:space="preserve">. </w:delText>
        </w:r>
        <w:r>
          <w:rPr>
            <w:i/>
            <w:iCs/>
          </w:rPr>
          <w:delText>Proceedings of the Royal Society of London Series B: Biological Sciences</w:delText>
        </w:r>
        <w:r>
          <w:delText xml:space="preserve"> </w:delText>
        </w:r>
        <w:r>
          <w:rPr>
            <w:i/>
            <w:iCs/>
          </w:rPr>
          <w:delText>266</w:delText>
        </w:r>
        <w:r>
          <w:delText>: 1939–1945</w:delText>
        </w:r>
      </w:del>
    </w:p>
    <w:p w14:paraId="78756CB1" w14:textId="77777777" w:rsidR="00686254" w:rsidRDefault="00000000" w:rsidP="00666736">
      <w:pPr>
        <w:pStyle w:val="Bibliography"/>
        <w:spacing w:line="480" w:lineRule="auto"/>
        <w:rPr>
          <w:del w:id="978" w:author="David Simons" w:date="2025-06-12T13:00:00Z" w16du:dateUtc="2025-06-12T11:00:00Z"/>
        </w:rPr>
      </w:pPr>
      <w:bookmarkStart w:id="979" w:name="ref-swinton_persistence_1998"/>
      <w:bookmarkEnd w:id="976"/>
      <w:del w:id="980" w:author="David Simons" w:date="2025-06-12T13:00:00Z" w16du:dateUtc="2025-06-12T11:00:00Z">
        <w:r>
          <w:delText xml:space="preserve">26. </w:delText>
        </w:r>
        <w:r>
          <w:tab/>
          <w:delText xml:space="preserve">Swinton J, Harwood J, Grenfell BT, Gilligan CA., 1998. </w:delText>
        </w:r>
        <w:r w:rsidR="00686254">
          <w:fldChar w:fldCharType="begin"/>
        </w:r>
        <w:r w:rsidR="00686254">
          <w:delInstrText>HYPERLINK "https://doi.org/10.1046/j.1365-2656.1998.00176.x" \h</w:delInstrText>
        </w:r>
        <w:r w:rsidR="00686254">
          <w:fldChar w:fldCharType="separate"/>
        </w:r>
        <w:r w:rsidR="00686254">
          <w:rPr>
            <w:rStyle w:val="Hyperlink"/>
          </w:rPr>
          <w:delText>Persistence thresholds for phocine distemper virus infection in harbour seal phoca vitulina metapopulations</w:delText>
        </w:r>
        <w:r w:rsidR="00686254">
          <w:fldChar w:fldCharType="end"/>
        </w:r>
        <w:r>
          <w:delText xml:space="preserve">. </w:delText>
        </w:r>
        <w:r>
          <w:rPr>
            <w:i/>
            <w:iCs/>
          </w:rPr>
          <w:delText>Journal of Animal Ecology</w:delText>
        </w:r>
        <w:r>
          <w:delText xml:space="preserve"> </w:delText>
        </w:r>
        <w:r>
          <w:rPr>
            <w:i/>
            <w:iCs/>
          </w:rPr>
          <w:delText>67</w:delText>
        </w:r>
        <w:r>
          <w:delText>: 54–68</w:delText>
        </w:r>
      </w:del>
    </w:p>
    <w:p w14:paraId="2D50D794" w14:textId="77777777" w:rsidR="00686254" w:rsidRDefault="00000000" w:rsidP="00666736">
      <w:pPr>
        <w:pStyle w:val="Bibliography"/>
        <w:spacing w:line="480" w:lineRule="auto"/>
        <w:rPr>
          <w:del w:id="981" w:author="David Simons" w:date="2025-06-12T13:00:00Z" w16du:dateUtc="2025-06-12T11:00:00Z"/>
        </w:rPr>
      </w:pPr>
      <w:bookmarkStart w:id="982" w:name="ref-fichetcalvet_diversity_2010"/>
      <w:bookmarkEnd w:id="974"/>
      <w:bookmarkEnd w:id="979"/>
      <w:ins w:id="983" w:author="David Simons" w:date="2025-06-12T13:00:00Z" w16du:dateUtc="2025-06-12T11:00:00Z">
        <w:r>
          <w:t>25</w:t>
        </w:r>
      </w:ins>
      <w:moveFromRangeStart w:id="984" w:author="David Simons" w:date="2025-06-12T13:00:00Z" w:name="move200625636"/>
      <w:moveFrom w:id="985" w:author="David Simons" w:date="2025-06-12T13:00:00Z" w16du:dateUtc="2025-06-12T11:00:00Z">
        <w:r>
          <w:t xml:space="preserve">27. </w:t>
        </w:r>
        <w:r>
          <w:tab/>
        </w:r>
      </w:moveFrom>
      <w:moveFromRangeEnd w:id="984"/>
      <w:del w:id="986" w:author="David Simons" w:date="2025-06-12T13:00:00Z" w16du:dateUtc="2025-06-12T11:00:00Z">
        <w:r>
          <w:delText xml:space="preserve">Almberg ES, Cross PC, Dobson AP, Smith DW, Hudson PJ., 2012. </w:delText>
        </w:r>
        <w:r w:rsidR="00686254">
          <w:fldChar w:fldCharType="begin"/>
        </w:r>
        <w:r w:rsidR="00686254">
          <w:delInstrText>HYPERLINK "https://doi.org/10.1098/rstb.2011.0369" \h</w:delInstrText>
        </w:r>
        <w:r w:rsidR="00686254">
          <w:fldChar w:fldCharType="separate"/>
        </w:r>
        <w:r w:rsidR="00686254">
          <w:rPr>
            <w:rStyle w:val="Hyperlink"/>
          </w:rPr>
          <w:delText>Parasite invasion following host reintroduction: A case study of yellowstone’s wolves</w:delText>
        </w:r>
        <w:r w:rsidR="00686254">
          <w:fldChar w:fldCharType="end"/>
        </w:r>
        <w:r>
          <w:delText xml:space="preserve">. </w:delText>
        </w:r>
        <w:r>
          <w:rPr>
            <w:i/>
            <w:iCs/>
          </w:rPr>
          <w:delText>Philosophical Transactions of the Royal Society B: Biological Sciences</w:delText>
        </w:r>
        <w:r>
          <w:delText xml:space="preserve"> </w:delText>
        </w:r>
        <w:r>
          <w:rPr>
            <w:i/>
            <w:iCs/>
          </w:rPr>
          <w:delText>367</w:delText>
        </w:r>
        <w:r>
          <w:delText>: 2840–2851</w:delText>
        </w:r>
      </w:del>
    </w:p>
    <w:p w14:paraId="116B0A42" w14:textId="77777777" w:rsidR="00686254" w:rsidRDefault="00000000" w:rsidP="00666736">
      <w:pPr>
        <w:pStyle w:val="Bibliography"/>
        <w:spacing w:line="480" w:lineRule="auto"/>
        <w:rPr>
          <w:del w:id="987" w:author="David Simons" w:date="2025-06-12T13:00:00Z" w16du:dateUtc="2025-06-12T11:00:00Z"/>
        </w:rPr>
      </w:pPr>
      <w:bookmarkStart w:id="988" w:name="ref-kozakiewicz_habitat_2023"/>
      <w:del w:id="989" w:author="David Simons" w:date="2025-06-12T13:00:00Z" w16du:dateUtc="2025-06-12T11:00:00Z">
        <w:r>
          <w:delText xml:space="preserve">28. </w:delText>
        </w:r>
        <w:r>
          <w:tab/>
          <w:delText xml:space="preserve">Kozakiewicz CP, Burridge CP, Lee JS, Kraberger SJ, Fountain-Jones NM, Fisher RN, Lyren LM, Jennings MK, Riley SPD, Serieys LEK, Craft ME, Funk WC, Crooks KR, VandeWoude S, Carver S., 2023. </w:delText>
        </w:r>
        <w:r w:rsidR="00686254">
          <w:fldChar w:fldCharType="begin"/>
        </w:r>
        <w:r w:rsidR="00686254">
          <w:delInstrText>HYPERLINK "https://doi.org/10.1093/ve/veac122" \h</w:delInstrText>
        </w:r>
        <w:r w:rsidR="00686254">
          <w:fldChar w:fldCharType="separate"/>
        </w:r>
        <w:r w:rsidR="00686254">
          <w:rPr>
            <w:rStyle w:val="Hyperlink"/>
          </w:rPr>
          <w:delText>Habitat connectivity and host relatedness influence virus spread across an urbanising landscape in a fragmentation-sensitive carnivore</w:delText>
        </w:r>
        <w:r w:rsidR="00686254">
          <w:fldChar w:fldCharType="end"/>
        </w:r>
        <w:r>
          <w:delText xml:space="preserve">. </w:delText>
        </w:r>
        <w:r>
          <w:rPr>
            <w:i/>
            <w:iCs/>
          </w:rPr>
          <w:delText>Virus Evolution</w:delText>
        </w:r>
        <w:r>
          <w:delText xml:space="preserve"> </w:delText>
        </w:r>
        <w:r>
          <w:rPr>
            <w:i/>
            <w:iCs/>
          </w:rPr>
          <w:delText>9</w:delText>
        </w:r>
        <w:r>
          <w:delText>: veac122</w:delText>
        </w:r>
      </w:del>
    </w:p>
    <w:bookmarkEnd w:id="988"/>
    <w:p w14:paraId="7A2D2EBA" w14:textId="77777777" w:rsidR="00D67F80" w:rsidRDefault="00000000" w:rsidP="00EB4377">
      <w:pPr>
        <w:pStyle w:val="Bibliography"/>
        <w:spacing w:line="480" w:lineRule="auto"/>
        <w:rPr>
          <w:moveFrom w:id="990" w:author="David Simons" w:date="2025-06-12T13:00:00Z" w16du:dateUtc="2025-06-12T11:00:00Z"/>
        </w:rPr>
      </w:pPr>
      <w:del w:id="991" w:author="David Simons" w:date="2025-06-12T13:00:00Z" w16du:dateUtc="2025-06-12T11:00:00Z">
        <w:r>
          <w:delText>29</w:delText>
        </w:r>
      </w:del>
      <w:moveFromRangeStart w:id="992" w:author="David Simons" w:date="2025-06-12T13:00:00Z" w:name="move200625637"/>
      <w:moveFrom w:id="993" w:author="David Simons" w:date="2025-06-12T13:00:00Z" w16du:dateUtc="2025-06-12T11:00:00Z">
        <w:r>
          <w:t xml:space="preserve">. </w:t>
        </w:r>
        <w:r>
          <w:tab/>
          <w:t xml:space="preserve">Clay CA, Lehmer EM, Previtali A, St. </w:t>
        </w:r>
        <w:moveFromRangeStart w:id="994" w:author="David Simons" w:date="2025-06-12T13:00:00Z" w:name="move200625638"/>
        <w:moveFromRangeEnd w:id="992"/>
        <w:r>
          <w:t xml:space="preserve">Jeor S, Dearing MD., 2009. </w:t>
        </w:r>
        <w:r>
          <w:fldChar w:fldCharType="begin"/>
        </w:r>
        <w:r>
          <w:instrText>HYPERLINK "https://doi.org/10.1098/rspb.2008.1693" \h</w:instrText>
        </w:r>
      </w:moveFrom>
      <w:del w:id="995" w:author="David Simons" w:date="2025-06-12T13:00:00Z" w16du:dateUtc="2025-06-12T11:00:00Z"/>
      <w:moveFrom w:id="996" w:author="David Simons" w:date="2025-06-12T13:00:00Z" w16du:dateUtc="2025-06-12T11:00:00Z">
        <w:r>
          <w:fldChar w:fldCharType="separate"/>
        </w:r>
        <w:r>
          <w:rPr>
            <w:rStyle w:val="Hyperlink"/>
          </w:rPr>
          <w:t>Contact heterogeneity in deer mice: Implications for sin nombre virus transmission</w:t>
        </w:r>
        <w:r>
          <w:fldChar w:fldCharType="end"/>
        </w:r>
        <w:r>
          <w:t xml:space="preserve">. </w:t>
        </w:r>
        <w:r>
          <w:rPr>
            <w:i/>
            <w:iCs/>
          </w:rPr>
          <w:t>Proc Biol Sci</w:t>
        </w:r>
        <w:r>
          <w:t xml:space="preserve"> </w:t>
        </w:r>
        <w:r>
          <w:rPr>
            <w:i/>
            <w:iCs/>
          </w:rPr>
          <w:t>276</w:t>
        </w:r>
        <w:r>
          <w:t>: 1305–1312</w:t>
        </w:r>
      </w:moveFrom>
    </w:p>
    <w:p w14:paraId="217EC1DB" w14:textId="77777777" w:rsidR="00686254" w:rsidRDefault="00000000" w:rsidP="00666736">
      <w:pPr>
        <w:pStyle w:val="Bibliography"/>
        <w:spacing w:line="480" w:lineRule="auto"/>
        <w:rPr>
          <w:del w:id="997" w:author="David Simons" w:date="2025-06-12T13:00:00Z" w16du:dateUtc="2025-06-12T11:00:00Z"/>
        </w:rPr>
      </w:pPr>
      <w:bookmarkStart w:id="998" w:name="ref-vanderwaal_heterogeneity_2016"/>
      <w:moveFromRangeEnd w:id="994"/>
      <w:del w:id="999" w:author="David Simons" w:date="2025-06-12T13:00:00Z" w16du:dateUtc="2025-06-12T11:00:00Z">
        <w:r>
          <w:delText xml:space="preserve">30. </w:delText>
        </w:r>
        <w:r>
          <w:tab/>
          <w:delText xml:space="preserve">VanderWaal KL, Ezenwa VO., 2016. </w:delText>
        </w:r>
        <w:r w:rsidR="00686254">
          <w:fldChar w:fldCharType="begin"/>
        </w:r>
        <w:r w:rsidR="00686254">
          <w:delInstrText>HYPERLINK "https://doi.org/10.1111/1365-2435.12645" \h</w:delInstrText>
        </w:r>
        <w:r w:rsidR="00686254">
          <w:fldChar w:fldCharType="separate"/>
        </w:r>
        <w:r w:rsidR="00686254">
          <w:rPr>
            <w:rStyle w:val="Hyperlink"/>
          </w:rPr>
          <w:delText>Heterogeneity in pathogen transmission: Mechanisms and methodology</w:delText>
        </w:r>
        <w:r w:rsidR="00686254">
          <w:fldChar w:fldCharType="end"/>
        </w:r>
        <w:r>
          <w:delText xml:space="preserve">. </w:delText>
        </w:r>
        <w:r>
          <w:rPr>
            <w:i/>
            <w:iCs/>
          </w:rPr>
          <w:delText>Functional Ecology</w:delText>
        </w:r>
        <w:r>
          <w:delText xml:space="preserve"> </w:delText>
        </w:r>
        <w:r>
          <w:rPr>
            <w:i/>
            <w:iCs/>
          </w:rPr>
          <w:delText>30</w:delText>
        </w:r>
        <w:r>
          <w:delText>: 1606–1622</w:delText>
        </w:r>
      </w:del>
    </w:p>
    <w:p w14:paraId="16DFB0F3" w14:textId="77777777" w:rsidR="00686254" w:rsidRDefault="00000000" w:rsidP="00666736">
      <w:pPr>
        <w:pStyle w:val="Bibliography"/>
        <w:spacing w:line="480" w:lineRule="auto"/>
        <w:rPr>
          <w:del w:id="1000" w:author="David Simons" w:date="2025-06-12T13:00:00Z" w16du:dateUtc="2025-06-12T11:00:00Z"/>
        </w:rPr>
      </w:pPr>
      <w:bookmarkStart w:id="1001" w:name="ref-chen_highly_2014"/>
      <w:bookmarkEnd w:id="998"/>
      <w:del w:id="1002" w:author="David Simons" w:date="2025-06-12T13:00:00Z" w16du:dateUtc="2025-06-12T11:00:00Z">
        <w:r>
          <w:delText xml:space="preserve">31. </w:delText>
        </w:r>
        <w:r>
          <w:tab/>
          <w:delText xml:space="preserve">Chen S, White BJ, Sanderson MW, Amrine DE, Ilany A, Lanzas C., 2014. </w:delText>
        </w:r>
        <w:r w:rsidR="00686254">
          <w:fldChar w:fldCharType="begin"/>
        </w:r>
        <w:r w:rsidR="00686254">
          <w:delInstrText>HYPERLINK "https://doi.org/10.1038/srep04472" \h</w:delInstrText>
        </w:r>
        <w:r w:rsidR="00686254">
          <w:fldChar w:fldCharType="separate"/>
        </w:r>
        <w:r w:rsidR="00686254">
          <w:rPr>
            <w:rStyle w:val="Hyperlink"/>
          </w:rPr>
          <w:delText>Highly dynamic animal contact network and implications on disease transmission</w:delText>
        </w:r>
        <w:r w:rsidR="00686254">
          <w:fldChar w:fldCharType="end"/>
        </w:r>
        <w:r>
          <w:delText xml:space="preserve">. </w:delText>
        </w:r>
        <w:r>
          <w:rPr>
            <w:i/>
            <w:iCs/>
          </w:rPr>
          <w:delText>Sci Rep</w:delText>
        </w:r>
        <w:r>
          <w:delText xml:space="preserve"> </w:delText>
        </w:r>
        <w:r>
          <w:rPr>
            <w:i/>
            <w:iCs/>
          </w:rPr>
          <w:delText>4</w:delText>
        </w:r>
        <w:r>
          <w:delText>: 4472</w:delText>
        </w:r>
      </w:del>
    </w:p>
    <w:p w14:paraId="1E940B35" w14:textId="77777777" w:rsidR="00686254" w:rsidRDefault="00000000" w:rsidP="00666736">
      <w:pPr>
        <w:pStyle w:val="Bibliography"/>
        <w:spacing w:line="480" w:lineRule="auto"/>
        <w:rPr>
          <w:del w:id="1003" w:author="David Simons" w:date="2025-06-12T13:00:00Z" w16du:dateUtc="2025-06-12T11:00:00Z"/>
        </w:rPr>
      </w:pPr>
      <w:bookmarkStart w:id="1004" w:name="ref-faust_null_2017"/>
      <w:bookmarkEnd w:id="1001"/>
      <w:del w:id="1005" w:author="David Simons" w:date="2025-06-12T13:00:00Z" w16du:dateUtc="2025-06-12T11:00:00Z">
        <w:r>
          <w:delText xml:space="preserve">32. </w:delText>
        </w:r>
        <w:r>
          <w:tab/>
          <w:delText xml:space="preserve">Faust CL, Dobson AP, Gottdenker N, Bloomfield LSP, McCallum HI, Gillespie TR, Diuk-Wasser M, Plowright RK., 2017. </w:delText>
        </w:r>
        <w:r w:rsidR="00686254">
          <w:fldChar w:fldCharType="begin"/>
        </w:r>
        <w:r w:rsidR="00686254">
          <w:delInstrText>HYPERLINK "https://doi.org/10.1098/rstb.2016.0173" \h</w:delInstrText>
        </w:r>
        <w:r w:rsidR="00686254">
          <w:fldChar w:fldCharType="separate"/>
        </w:r>
        <w:r w:rsidR="00686254">
          <w:rPr>
            <w:rStyle w:val="Hyperlink"/>
          </w:rPr>
          <w:delText>Null expectations for disease dynamics in shrinking habitat: Dilution or amplification?</w:delText>
        </w:r>
        <w:r w:rsidR="00686254">
          <w:fldChar w:fldCharType="end"/>
        </w:r>
        <w:r>
          <w:delText xml:space="preserve"> </w:delText>
        </w:r>
        <w:r>
          <w:rPr>
            <w:i/>
            <w:iCs/>
          </w:rPr>
          <w:delText>Philosophical Transactions of the Royal Society B: Biological Sciences</w:delText>
        </w:r>
        <w:r>
          <w:delText xml:space="preserve"> </w:delText>
        </w:r>
        <w:r>
          <w:rPr>
            <w:i/>
            <w:iCs/>
          </w:rPr>
          <w:delText>372</w:delText>
        </w:r>
        <w:r>
          <w:delText>: 20160173</w:delText>
        </w:r>
      </w:del>
    </w:p>
    <w:p w14:paraId="307EBB2F" w14:textId="77777777" w:rsidR="00686254" w:rsidRDefault="00000000" w:rsidP="00666736">
      <w:pPr>
        <w:pStyle w:val="Bibliography"/>
        <w:spacing w:line="480" w:lineRule="auto"/>
        <w:rPr>
          <w:del w:id="1006" w:author="David Simons" w:date="2025-06-12T13:00:00Z" w16du:dateUtc="2025-06-12T11:00:00Z"/>
        </w:rPr>
      </w:pPr>
      <w:bookmarkStart w:id="1007" w:name="ref-young_introduced_2017"/>
      <w:bookmarkEnd w:id="1004"/>
      <w:del w:id="1008" w:author="David Simons" w:date="2025-06-12T13:00:00Z" w16du:dateUtc="2025-06-12T11:00:00Z">
        <w:r>
          <w:delText xml:space="preserve">33. </w:delText>
        </w:r>
        <w:r>
          <w:tab/>
          <w:delText xml:space="preserve">Young HS, Parker IM, Gilbert GS, Sofia Guerra A, Nunn CL., 2017. </w:delText>
        </w:r>
        <w:r w:rsidR="00686254">
          <w:fldChar w:fldCharType="begin"/>
        </w:r>
        <w:r w:rsidR="00686254">
          <w:delInstrText>HYPERLINK "https://doi.org/10.1016/j.tree.2016.09.008" \h</w:delInstrText>
        </w:r>
        <w:r w:rsidR="00686254">
          <w:fldChar w:fldCharType="separate"/>
        </w:r>
        <w:r w:rsidR="00686254">
          <w:rPr>
            <w:rStyle w:val="Hyperlink"/>
          </w:rPr>
          <w:delText>Introduced species, disease ecology, and biodiversity–disease relationships</w:delText>
        </w:r>
        <w:r w:rsidR="00686254">
          <w:fldChar w:fldCharType="end"/>
        </w:r>
        <w:r>
          <w:delText xml:space="preserve">. </w:delText>
        </w:r>
        <w:r>
          <w:rPr>
            <w:i/>
            <w:iCs/>
          </w:rPr>
          <w:delText>Trends in Ecology &amp; Evolution</w:delText>
        </w:r>
        <w:r>
          <w:delText xml:space="preserve"> </w:delText>
        </w:r>
        <w:r>
          <w:rPr>
            <w:i/>
            <w:iCs/>
          </w:rPr>
          <w:delText>32</w:delText>
        </w:r>
        <w:r>
          <w:delText>: 41–54</w:delText>
        </w:r>
      </w:del>
    </w:p>
    <w:bookmarkEnd w:id="1007"/>
    <w:p w14:paraId="7644D6D9" w14:textId="08DFC621" w:rsidR="00D67F80" w:rsidRDefault="00000000" w:rsidP="00EB4377">
      <w:pPr>
        <w:pStyle w:val="Bibliography"/>
        <w:spacing w:line="480" w:lineRule="auto"/>
      </w:pPr>
      <w:del w:id="1009" w:author="David Simons" w:date="2025-06-12T13:00:00Z" w16du:dateUtc="2025-06-12T11:00:00Z">
        <w:r>
          <w:delText>34</w:delText>
        </w:r>
      </w:del>
      <w:r>
        <w:t xml:space="preserve">. </w:t>
      </w:r>
      <w:r>
        <w:tab/>
        <w:t xml:space="preserve">Fichet‐Calvet E, Audenaert L, Barrière P, Verheyen E., 2010. </w:t>
      </w:r>
      <w:hyperlink r:id="rId35">
        <w:r w:rsidR="00D67F80">
          <w:rPr>
            <w:rStyle w:val="Hyperlink"/>
          </w:rPr>
          <w:t>Diversity, dynamics and reproduction in a community of small mammals in upper guinea, with emphasis on pygmy mice ecology</w:t>
        </w:r>
      </w:hyperlink>
      <w:r>
        <w:t xml:space="preserve">. </w:t>
      </w:r>
      <w:r>
        <w:rPr>
          <w:i/>
          <w:iCs/>
        </w:rPr>
        <w:t>African Journal of Ecology</w:t>
      </w:r>
      <w:r>
        <w:t xml:space="preserve"> </w:t>
      </w:r>
      <w:r>
        <w:rPr>
          <w:i/>
          <w:iCs/>
        </w:rPr>
        <w:t>48</w:t>
      </w:r>
      <w:r>
        <w:t>: 600–614</w:t>
      </w:r>
    </w:p>
    <w:p w14:paraId="49F33FBD" w14:textId="0BC0A17B" w:rsidR="00D67F80" w:rsidRDefault="00000000" w:rsidP="00EB4377">
      <w:pPr>
        <w:pStyle w:val="Bibliography"/>
        <w:spacing w:line="480" w:lineRule="auto"/>
      </w:pPr>
      <w:bookmarkStart w:id="1010" w:name="ref-happi_increased_2022"/>
      <w:bookmarkEnd w:id="982"/>
      <w:del w:id="1011" w:author="David Simons" w:date="2025-06-12T13:00:00Z" w16du:dateUtc="2025-06-12T11:00:00Z">
        <w:r>
          <w:delText>35</w:delText>
        </w:r>
      </w:del>
      <w:ins w:id="1012" w:author="David Simons" w:date="2025-06-12T13:00:00Z" w16du:dateUtc="2025-06-12T11:00:00Z">
        <w:r>
          <w:t>26</w:t>
        </w:r>
      </w:ins>
      <w:r>
        <w:t xml:space="preserve">. </w:t>
      </w:r>
      <w:r>
        <w:tab/>
        <w:t xml:space="preserve">Happi AN, Olumade TJ, Ogunsanya OA, Sijuwola AE, Ogunleye SC, Oguzie JU, Nwofoke C, Ugwu CA, Okoro SJ, Otuh PI, Ngele LN, Ojo OO, Adelabu A, Adeleye RF, Oyejide NE, et al., 2022. </w:t>
      </w:r>
      <w:hyperlink r:id="rId36">
        <w:r w:rsidR="00D67F80">
          <w:rPr>
            <w:rStyle w:val="Hyperlink"/>
          </w:rPr>
          <w:t>Increased prevalence of lassa fever virus-positive rodents and diversity of infected species found during human lassa fever epidemics in nigeria</w:t>
        </w:r>
      </w:hyperlink>
      <w:r>
        <w:t xml:space="preserve">. </w:t>
      </w:r>
      <w:r>
        <w:rPr>
          <w:i/>
          <w:iCs/>
        </w:rPr>
        <w:t>Microbiol Spectr</w:t>
      </w:r>
      <w:r>
        <w:t xml:space="preserve"> </w:t>
      </w:r>
      <w:r>
        <w:rPr>
          <w:i/>
          <w:iCs/>
        </w:rPr>
        <w:t>10</w:t>
      </w:r>
      <w:r>
        <w:t>: e0036622</w:t>
      </w:r>
    </w:p>
    <w:p w14:paraId="13E107B6" w14:textId="77FF95B7" w:rsidR="00D67F80" w:rsidRDefault="00000000" w:rsidP="00EB4377">
      <w:pPr>
        <w:pStyle w:val="Bibliography"/>
        <w:spacing w:line="480" w:lineRule="auto"/>
        <w:rPr>
          <w:ins w:id="1013" w:author="David Simons" w:date="2025-06-12T13:00:00Z" w16du:dateUtc="2025-06-12T11:00:00Z"/>
        </w:rPr>
      </w:pPr>
      <w:bookmarkStart w:id="1014" w:name="ref-rohan_beyond_2022"/>
      <w:bookmarkEnd w:id="1010"/>
      <w:moveToRangeStart w:id="1015" w:author="David Simons" w:date="2025-06-12T13:00:00Z" w:name="move200625636"/>
      <w:moveTo w:id="1016" w:author="David Simons" w:date="2025-06-12T13:00:00Z" w16du:dateUtc="2025-06-12T11:00:00Z">
        <w:r>
          <w:t xml:space="preserve">27. </w:t>
        </w:r>
        <w:r>
          <w:tab/>
        </w:r>
      </w:moveTo>
      <w:moveToRangeEnd w:id="1015"/>
      <w:del w:id="1017" w:author="David Simons" w:date="2025-06-12T13:00:00Z" w16du:dateUtc="2025-06-12T11:00:00Z">
        <w:r>
          <w:delText>36</w:delText>
        </w:r>
      </w:del>
      <w:ins w:id="1018" w:author="David Simons" w:date="2025-06-12T13:00:00Z" w16du:dateUtc="2025-06-12T11:00:00Z">
        <w:r>
          <w:t xml:space="preserve">Rohan H., 2022. </w:t>
        </w:r>
        <w:r>
          <w:fldChar w:fldCharType="begin"/>
        </w:r>
        <w:r>
          <w:instrText>HYPERLINK "https://doi.org/10.1371/journal.pntd.0010423" \h</w:instrText>
        </w:r>
        <w:r>
          <w:fldChar w:fldCharType="separate"/>
        </w:r>
        <w:r>
          <w:rPr>
            <w:rStyle w:val="Hyperlink"/>
          </w:rPr>
          <w:t>Beyond Lassa Fever: Systemic and structural barriers to disease detection and response in Sierra Leone</w:t>
        </w:r>
        <w:r>
          <w:fldChar w:fldCharType="end"/>
        </w:r>
        <w:r>
          <w:t xml:space="preserve">. </w:t>
        </w:r>
        <w:r>
          <w:rPr>
            <w:i/>
            <w:iCs/>
          </w:rPr>
          <w:t>PLOS Neglected Tropical Diseases</w:t>
        </w:r>
        <w:r>
          <w:t xml:space="preserve"> </w:t>
        </w:r>
        <w:r>
          <w:rPr>
            <w:i/>
            <w:iCs/>
          </w:rPr>
          <w:t>16</w:t>
        </w:r>
        <w:r>
          <w:t>: e0010423</w:t>
        </w:r>
      </w:ins>
    </w:p>
    <w:p w14:paraId="3AF1809F" w14:textId="77777777" w:rsidR="00D67F80" w:rsidRDefault="00000000" w:rsidP="00EB4377">
      <w:pPr>
        <w:pStyle w:val="Bibliography"/>
        <w:spacing w:line="480" w:lineRule="auto"/>
      </w:pPr>
      <w:bookmarkStart w:id="1019" w:name="ref-simons_land_2025"/>
      <w:bookmarkEnd w:id="1014"/>
      <w:ins w:id="1020" w:author="David Simons" w:date="2025-06-12T13:00:00Z" w16du:dateUtc="2025-06-12T11:00:00Z">
        <w:r>
          <w:t>28</w:t>
        </w:r>
      </w:ins>
      <w:r>
        <w:t xml:space="preserve">. </w:t>
      </w:r>
      <w:r>
        <w:tab/>
        <w:t xml:space="preserve">Simons D, Gibb R, Bangura U, Sondufu D, Lamin J, Koninga J, Jimmy M, Dawson M, Lahai J, Ansumana R, Fichet-Calvet E, Watson-Jones D, Kock R, Jones K., 2025. </w:t>
      </w:r>
      <w:hyperlink r:id="rId37">
        <w:r w:rsidR="00D67F80">
          <w:rPr>
            <w:rStyle w:val="Hyperlink"/>
          </w:rPr>
          <w:t>Land use gradients drive spatial variation in Lassa fever host communities in the Eastern Province of Sierra Leone.</w:t>
        </w:r>
      </w:hyperlink>
    </w:p>
    <w:p w14:paraId="5DE033BE" w14:textId="231F89DD" w:rsidR="00D67F80" w:rsidRDefault="00000000" w:rsidP="00EB4377">
      <w:pPr>
        <w:pStyle w:val="Bibliography"/>
        <w:spacing w:line="480" w:lineRule="auto"/>
      </w:pPr>
      <w:bookmarkStart w:id="1021" w:name="ref-klitting_predicting_2022"/>
      <w:bookmarkEnd w:id="1019"/>
      <w:del w:id="1022" w:author="David Simons" w:date="2025-06-12T13:00:00Z" w16du:dateUtc="2025-06-12T11:00:00Z">
        <w:r>
          <w:delText>37</w:delText>
        </w:r>
      </w:del>
      <w:ins w:id="1023" w:author="David Simons" w:date="2025-06-12T13:00:00Z" w16du:dateUtc="2025-06-12T11:00:00Z">
        <w:r>
          <w:t>29</w:t>
        </w:r>
      </w:ins>
      <w:r>
        <w:t xml:space="preserve">. </w:t>
      </w:r>
      <w:r>
        <w:tab/>
        <w:t xml:space="preserve">Klitting R, Kafetzopoulou LE, Thiery W, Dudas G, Gryseels S, Kotamarthi A, Vrancken B, Gangavarapu K, Momoh M, Sandi JD, Goba A, Alhasan F, Grant DS, Okogbenin S, </w:t>
      </w:r>
      <w:r>
        <w:lastRenderedPageBreak/>
        <w:t xml:space="preserve">Ogbaini-Emovo E, et al., 2022. </w:t>
      </w:r>
      <w:hyperlink r:id="rId38">
        <w:r w:rsidR="00D67F80">
          <w:rPr>
            <w:rStyle w:val="Hyperlink"/>
          </w:rPr>
          <w:t>Predicting the evolution of the lassa virus endemic area and population at risk over the next decades</w:t>
        </w:r>
      </w:hyperlink>
      <w:r>
        <w:t xml:space="preserve">. </w:t>
      </w:r>
      <w:r>
        <w:rPr>
          <w:i/>
          <w:iCs/>
        </w:rPr>
        <w:t>Nature communications</w:t>
      </w:r>
      <w:r>
        <w:t xml:space="preserve"> </w:t>
      </w:r>
      <w:r>
        <w:rPr>
          <w:i/>
          <w:iCs/>
        </w:rPr>
        <w:t>13</w:t>
      </w:r>
      <w:r>
        <w:t>: 5596</w:t>
      </w:r>
    </w:p>
    <w:p w14:paraId="7D2DF402" w14:textId="0BF8AAD8" w:rsidR="00D67F80" w:rsidRDefault="00000000" w:rsidP="00EB4377">
      <w:pPr>
        <w:pStyle w:val="Bibliography"/>
        <w:spacing w:line="480" w:lineRule="auto"/>
      </w:pPr>
      <w:bookmarkStart w:id="1024" w:name="ref-longet_influence_2023"/>
      <w:bookmarkEnd w:id="1021"/>
      <w:del w:id="1025" w:author="David Simons" w:date="2025-06-12T13:00:00Z" w16du:dateUtc="2025-06-12T11:00:00Z">
        <w:r>
          <w:delText>38</w:delText>
        </w:r>
      </w:del>
      <w:ins w:id="1026" w:author="David Simons" w:date="2025-06-12T13:00:00Z" w16du:dateUtc="2025-06-12T11:00:00Z">
        <w:r>
          <w:t>30</w:t>
        </w:r>
      </w:ins>
      <w:r>
        <w:t xml:space="preserve">. </w:t>
      </w:r>
      <w:r>
        <w:tab/>
        <w:t xml:space="preserve">Longet S, Leggio C, Bore JA, Key S, Tipton T, Hall Y, Koundouno FR, Bower H, Bhattacharyya T, Magassouba N, Günther S, Henao-Restrapo A-M, Rossman JS, Konde MK, Fornace K, et al., 2023. </w:t>
      </w:r>
      <w:hyperlink r:id="rId39">
        <w:r w:rsidR="00D67F80">
          <w:rPr>
            <w:rStyle w:val="Hyperlink"/>
          </w:rPr>
          <w:t>Influence of landscape patterns on exposure to lassa fever virus, guinea</w:t>
        </w:r>
      </w:hyperlink>
      <w:r>
        <w:t xml:space="preserve">. </w:t>
      </w:r>
      <w:r>
        <w:rPr>
          <w:i/>
          <w:iCs/>
        </w:rPr>
        <w:t>Emerg Infect Dis</w:t>
      </w:r>
      <w:r>
        <w:t xml:space="preserve"> </w:t>
      </w:r>
      <w:r>
        <w:rPr>
          <w:i/>
          <w:iCs/>
        </w:rPr>
        <w:t>29</w:t>
      </w:r>
      <w:r>
        <w:t>: 304–313</w:t>
      </w:r>
    </w:p>
    <w:p w14:paraId="66F6F7D2" w14:textId="5DBEE5DA" w:rsidR="00D67F80" w:rsidRDefault="00000000" w:rsidP="00EB4377">
      <w:pPr>
        <w:pStyle w:val="Bibliography"/>
        <w:spacing w:line="480" w:lineRule="auto"/>
      </w:pPr>
      <w:bookmarkStart w:id="1027" w:name="ref-gibb_zoonotic_2020"/>
      <w:bookmarkEnd w:id="1024"/>
      <w:del w:id="1028" w:author="David Simons" w:date="2025-06-12T13:00:00Z" w16du:dateUtc="2025-06-12T11:00:00Z">
        <w:r>
          <w:delText>39</w:delText>
        </w:r>
      </w:del>
      <w:ins w:id="1029" w:author="David Simons" w:date="2025-06-12T13:00:00Z" w16du:dateUtc="2025-06-12T11:00:00Z">
        <w:r>
          <w:t>31</w:t>
        </w:r>
      </w:ins>
      <w:r>
        <w:t xml:space="preserve">. </w:t>
      </w:r>
      <w:r>
        <w:tab/>
        <w:t xml:space="preserve">Gibb R, Redding DW, Chin KQ, Donnelly CA, Blackburn TM, Newbold T, Jones KE., 2020. </w:t>
      </w:r>
      <w:hyperlink r:id="rId40">
        <w:r w:rsidR="00D67F80">
          <w:rPr>
            <w:rStyle w:val="Hyperlink"/>
          </w:rPr>
          <w:t>Zoonotic host diversity increases in human-dominated ecosystems</w:t>
        </w:r>
      </w:hyperlink>
      <w:r>
        <w:t xml:space="preserve">. </w:t>
      </w:r>
      <w:r>
        <w:rPr>
          <w:i/>
          <w:iCs/>
        </w:rPr>
        <w:t>Nature</w:t>
      </w:r>
      <w:r>
        <w:t xml:space="preserve"> </w:t>
      </w:r>
      <w:r>
        <w:rPr>
          <w:i/>
          <w:iCs/>
        </w:rPr>
        <w:t>584</w:t>
      </w:r>
      <w:r>
        <w:t>: 398–402</w:t>
      </w:r>
    </w:p>
    <w:p w14:paraId="2B8E2050" w14:textId="7F84BDAC" w:rsidR="00D67F80" w:rsidRDefault="00000000" w:rsidP="00EB4377">
      <w:pPr>
        <w:pStyle w:val="Bibliography"/>
        <w:spacing w:line="480" w:lineRule="auto"/>
      </w:pPr>
      <w:bookmarkStart w:id="1030" w:name="ref-albery_urban-adapted_2022"/>
      <w:bookmarkEnd w:id="1027"/>
      <w:del w:id="1031" w:author="David Simons" w:date="2025-06-12T13:00:00Z" w16du:dateUtc="2025-06-12T11:00:00Z">
        <w:r>
          <w:delText>40</w:delText>
        </w:r>
      </w:del>
      <w:ins w:id="1032" w:author="David Simons" w:date="2025-06-12T13:00:00Z" w16du:dateUtc="2025-06-12T11:00:00Z">
        <w:r>
          <w:t>32</w:t>
        </w:r>
      </w:ins>
      <w:r>
        <w:t xml:space="preserve">. </w:t>
      </w:r>
      <w:r>
        <w:tab/>
        <w:t xml:space="preserve">Albery GF, Carlson CJ, Cohen LE, Eskew EA, Gibb R, Ryan SJ, Sweeny AR, Becker DJ., 2022. </w:t>
      </w:r>
      <w:hyperlink r:id="rId41">
        <w:r w:rsidR="00D67F80">
          <w:rPr>
            <w:rStyle w:val="Hyperlink"/>
          </w:rPr>
          <w:t>Urban-adapted mammal species have more known pathogens</w:t>
        </w:r>
      </w:hyperlink>
      <w:r>
        <w:t xml:space="preserve">. </w:t>
      </w:r>
      <w:r>
        <w:rPr>
          <w:i/>
          <w:iCs/>
        </w:rPr>
        <w:t>Nature Ecology &amp; Evolution</w:t>
      </w:r>
      <w:r>
        <w:t xml:space="preserve"> </w:t>
      </w:r>
      <w:r>
        <w:rPr>
          <w:i/>
          <w:iCs/>
        </w:rPr>
        <w:t>6</w:t>
      </w:r>
      <w:r>
        <w:t>: 794–801</w:t>
      </w:r>
    </w:p>
    <w:p w14:paraId="067A5B8E" w14:textId="226D7BC1" w:rsidR="00D67F80" w:rsidRDefault="00000000" w:rsidP="00EB4377">
      <w:pPr>
        <w:pStyle w:val="Bibliography"/>
        <w:spacing w:line="480" w:lineRule="auto"/>
      </w:pPr>
      <w:bookmarkStart w:id="1033" w:name="ref-ecke_population_2022"/>
      <w:bookmarkEnd w:id="1030"/>
      <w:del w:id="1034" w:author="David Simons" w:date="2025-06-12T13:00:00Z" w16du:dateUtc="2025-06-12T11:00:00Z">
        <w:r>
          <w:delText>41</w:delText>
        </w:r>
      </w:del>
      <w:ins w:id="1035" w:author="David Simons" w:date="2025-06-12T13:00:00Z" w16du:dateUtc="2025-06-12T11:00:00Z">
        <w:r>
          <w:t>33</w:t>
        </w:r>
      </w:ins>
      <w:r>
        <w:t xml:space="preserve">. </w:t>
      </w:r>
      <w:r>
        <w:tab/>
        <w:t xml:space="preserve">Ecke F, Han BA, Hörnfeldt B, Khalil H, Magnusson M, Singh NJ, Ostfeld RS., 2022. </w:t>
      </w:r>
      <w:hyperlink r:id="rId42">
        <w:r w:rsidR="00D67F80">
          <w:rPr>
            <w:rStyle w:val="Hyperlink"/>
          </w:rPr>
          <w:t>Population fluctuations and synanthropy explain transmission risk in rodent-borne zoonoses</w:t>
        </w:r>
      </w:hyperlink>
      <w:r>
        <w:t xml:space="preserve">. </w:t>
      </w:r>
      <w:r>
        <w:rPr>
          <w:i/>
          <w:iCs/>
        </w:rPr>
        <w:t>Nat Commun</w:t>
      </w:r>
      <w:r>
        <w:t xml:space="preserve"> </w:t>
      </w:r>
      <w:r>
        <w:rPr>
          <w:i/>
          <w:iCs/>
        </w:rPr>
        <w:t>13</w:t>
      </w:r>
      <w:r>
        <w:t>: 7532</w:t>
      </w:r>
    </w:p>
    <w:p w14:paraId="1F171CCC" w14:textId="5D314FC9" w:rsidR="00D67F80" w:rsidRDefault="00000000" w:rsidP="00EB4377">
      <w:pPr>
        <w:pStyle w:val="Bibliography"/>
        <w:spacing w:line="480" w:lineRule="auto"/>
      </w:pPr>
      <w:bookmarkStart w:id="1036" w:name="ref-sauvage_modelling_2003"/>
      <w:bookmarkEnd w:id="1033"/>
      <w:del w:id="1037" w:author="David Simons" w:date="2025-06-12T13:00:00Z" w16du:dateUtc="2025-06-12T11:00:00Z">
        <w:r>
          <w:delText>42</w:delText>
        </w:r>
      </w:del>
      <w:ins w:id="1038" w:author="David Simons" w:date="2025-06-12T13:00:00Z" w16du:dateUtc="2025-06-12T11:00:00Z">
        <w:r>
          <w:t>34</w:t>
        </w:r>
      </w:ins>
      <w:r>
        <w:t xml:space="preserve">. </w:t>
      </w:r>
      <w:r>
        <w:tab/>
        <w:t xml:space="preserve">Sauvage F, Langlais M, Yoccoz NG, Pontier D., 2003. </w:t>
      </w:r>
      <w:hyperlink r:id="rId43">
        <w:r w:rsidR="00D67F80">
          <w:rPr>
            <w:rStyle w:val="Hyperlink"/>
          </w:rPr>
          <w:t>Modelling hantavirus in fluctuating populations of bank voles: The role of indirect transmission on virus persistence</w:t>
        </w:r>
      </w:hyperlink>
      <w:r>
        <w:t xml:space="preserve">. </w:t>
      </w:r>
      <w:r>
        <w:rPr>
          <w:i/>
          <w:iCs/>
        </w:rPr>
        <w:t>Journal of Animal Ecology</w:t>
      </w:r>
      <w:r>
        <w:t xml:space="preserve"> </w:t>
      </w:r>
      <w:r>
        <w:rPr>
          <w:i/>
          <w:iCs/>
        </w:rPr>
        <w:t>72</w:t>
      </w:r>
      <w:r>
        <w:t>: 1–13</w:t>
      </w:r>
    </w:p>
    <w:p w14:paraId="54B87927" w14:textId="47CEC675" w:rsidR="00D67F80" w:rsidRDefault="00000000" w:rsidP="00EB4377">
      <w:pPr>
        <w:pStyle w:val="Bibliography"/>
        <w:spacing w:line="480" w:lineRule="auto"/>
      </w:pPr>
      <w:bookmarkStart w:id="1039" w:name="ref-laverty_role_2009"/>
      <w:bookmarkEnd w:id="1036"/>
      <w:del w:id="1040" w:author="David Simons" w:date="2025-06-12T13:00:00Z" w16du:dateUtc="2025-06-12T11:00:00Z">
        <w:r>
          <w:delText>43</w:delText>
        </w:r>
      </w:del>
      <w:ins w:id="1041" w:author="David Simons" w:date="2025-06-12T13:00:00Z" w16du:dateUtc="2025-06-12T11:00:00Z">
        <w:r>
          <w:t>35</w:t>
        </w:r>
      </w:ins>
      <w:r>
        <w:t xml:space="preserve">. </w:t>
      </w:r>
      <w:r>
        <w:tab/>
        <w:t xml:space="preserve">Laverty SM, Adler FR., 2009. </w:t>
      </w:r>
      <w:hyperlink r:id="rId44">
        <w:r w:rsidR="00D67F80">
          <w:rPr>
            <w:rStyle w:val="Hyperlink"/>
          </w:rPr>
          <w:t>The role of age structure in the persistence of a chronic pathogen in a fluctuating population</w:t>
        </w:r>
      </w:hyperlink>
      <w:r>
        <w:t xml:space="preserve">. </w:t>
      </w:r>
      <w:r>
        <w:rPr>
          <w:i/>
          <w:iCs/>
        </w:rPr>
        <w:t>Journal of Biological Dynamics</w:t>
      </w:r>
      <w:r>
        <w:t xml:space="preserve"> </w:t>
      </w:r>
      <w:r>
        <w:rPr>
          <w:i/>
          <w:iCs/>
        </w:rPr>
        <w:t>3</w:t>
      </w:r>
      <w:r>
        <w:t>: 224–234</w:t>
      </w:r>
    </w:p>
    <w:p w14:paraId="440CAC1A" w14:textId="62A05AAE" w:rsidR="00D67F80" w:rsidRDefault="00000000" w:rsidP="00EB4377">
      <w:pPr>
        <w:pStyle w:val="Bibliography"/>
        <w:spacing w:line="480" w:lineRule="auto"/>
      </w:pPr>
      <w:bookmarkStart w:id="1042" w:name="ref-salkeld_plague_2010"/>
      <w:bookmarkEnd w:id="1039"/>
      <w:del w:id="1043" w:author="David Simons" w:date="2025-06-12T13:00:00Z" w16du:dateUtc="2025-06-12T11:00:00Z">
        <w:r>
          <w:lastRenderedPageBreak/>
          <w:delText>44</w:delText>
        </w:r>
      </w:del>
      <w:ins w:id="1044" w:author="David Simons" w:date="2025-06-12T13:00:00Z" w16du:dateUtc="2025-06-12T11:00:00Z">
        <w:r>
          <w:t>36</w:t>
        </w:r>
      </w:ins>
      <w:r>
        <w:t xml:space="preserve">. </w:t>
      </w:r>
      <w:r>
        <w:tab/>
        <w:t xml:space="preserve">Salkeld DJ, Salathé M, Stapp P, Jones JH., 2010. </w:t>
      </w:r>
      <w:hyperlink r:id="rId45">
        <w:r w:rsidR="00D67F80">
          <w:rPr>
            <w:rStyle w:val="Hyperlink"/>
          </w:rPr>
          <w:t>Plague outbreaks in prairie dog populations explained by percolation thresholds of alternate host abundance</w:t>
        </w:r>
      </w:hyperlink>
      <w:r>
        <w:t xml:space="preserve">. </w:t>
      </w:r>
      <w:r>
        <w:rPr>
          <w:i/>
          <w:iCs/>
        </w:rPr>
        <w:t>Proceedings of the National Academy of Sciences</w:t>
      </w:r>
      <w:r>
        <w:t xml:space="preserve"> </w:t>
      </w:r>
      <w:r>
        <w:rPr>
          <w:i/>
          <w:iCs/>
        </w:rPr>
        <w:t>107</w:t>
      </w:r>
      <w:r>
        <w:t>: 14247–14250</w:t>
      </w:r>
    </w:p>
    <w:p w14:paraId="3533409B" w14:textId="3CC3BFCB" w:rsidR="00D67F80" w:rsidRDefault="00000000" w:rsidP="00EB4377">
      <w:pPr>
        <w:pStyle w:val="Bibliography"/>
        <w:spacing w:line="480" w:lineRule="auto"/>
      </w:pPr>
      <w:bookmarkStart w:id="1045" w:name="ref-perkins_comparison_2009"/>
      <w:bookmarkEnd w:id="1042"/>
      <w:del w:id="1046" w:author="David Simons" w:date="2025-06-12T13:00:00Z" w16du:dateUtc="2025-06-12T11:00:00Z">
        <w:r>
          <w:delText>45</w:delText>
        </w:r>
      </w:del>
      <w:ins w:id="1047" w:author="David Simons" w:date="2025-06-12T13:00:00Z" w16du:dateUtc="2025-06-12T11:00:00Z">
        <w:r>
          <w:t>37</w:t>
        </w:r>
      </w:ins>
      <w:r>
        <w:t xml:space="preserve">. </w:t>
      </w:r>
      <w:r>
        <w:tab/>
        <w:t xml:space="preserve">Perkins SE, Cagnacci F, Stradiotto A, Arnoldi D, Hudson PJ., 2009. </w:t>
      </w:r>
      <w:hyperlink r:id="rId46">
        <w:r w:rsidR="00D67F80">
          <w:rPr>
            <w:rStyle w:val="Hyperlink"/>
          </w:rPr>
          <w:t>Comparison of social networks derived from ecological data: Implications for inferring infectious disease dynamics</w:t>
        </w:r>
      </w:hyperlink>
      <w:r>
        <w:t xml:space="preserve">. </w:t>
      </w:r>
      <w:r>
        <w:rPr>
          <w:i/>
          <w:iCs/>
        </w:rPr>
        <w:t>Journal of Animal Ecology</w:t>
      </w:r>
      <w:r>
        <w:t xml:space="preserve"> </w:t>
      </w:r>
      <w:r>
        <w:rPr>
          <w:i/>
          <w:iCs/>
        </w:rPr>
        <w:t>78</w:t>
      </w:r>
      <w:r>
        <w:t>: 1015–1022</w:t>
      </w:r>
    </w:p>
    <w:p w14:paraId="0A424803" w14:textId="3CA1AEE1" w:rsidR="00D67F80" w:rsidRDefault="00000000" w:rsidP="00EB4377">
      <w:pPr>
        <w:pStyle w:val="Bibliography"/>
        <w:spacing w:line="480" w:lineRule="auto"/>
        <w:rPr>
          <w:moveTo w:id="1048" w:author="David Simons" w:date="2025-06-12T13:00:00Z" w16du:dateUtc="2025-06-12T11:00:00Z"/>
        </w:rPr>
      </w:pPr>
      <w:del w:id="1049" w:author="David Simons" w:date="2025-06-12T13:00:00Z" w16du:dateUtc="2025-06-12T11:00:00Z">
        <w:r>
          <w:delText>46</w:delText>
        </w:r>
      </w:del>
      <w:bookmarkStart w:id="1050" w:name="ref-clay_contact_2009"/>
      <w:bookmarkEnd w:id="1045"/>
      <w:ins w:id="1051" w:author="David Simons" w:date="2025-06-12T13:00:00Z" w16du:dateUtc="2025-06-12T11:00:00Z">
        <w:r>
          <w:t>38</w:t>
        </w:r>
      </w:ins>
      <w:moveToRangeStart w:id="1052" w:author="David Simons" w:date="2025-06-12T13:00:00Z" w:name="move200625637"/>
      <w:moveTo w:id="1053" w:author="David Simons" w:date="2025-06-12T13:00:00Z" w16du:dateUtc="2025-06-12T11:00:00Z">
        <w:r>
          <w:t xml:space="preserve">. </w:t>
        </w:r>
        <w:r>
          <w:tab/>
          <w:t xml:space="preserve">Clay CA, Lehmer EM, </w:t>
        </w:r>
        <w:proofErr w:type="spellStart"/>
        <w:r>
          <w:t>Previtali</w:t>
        </w:r>
        <w:proofErr w:type="spellEnd"/>
        <w:r>
          <w:t xml:space="preserve"> A, St. </w:t>
        </w:r>
        <w:moveToRangeStart w:id="1054" w:author="David Simons" w:date="2025-06-12T13:00:00Z" w:name="move200625638"/>
        <w:moveToRangeEnd w:id="1052"/>
        <w:r>
          <w:t xml:space="preserve">Jeor S, Dearing MD., 2009. </w:t>
        </w:r>
        <w:r>
          <w:fldChar w:fldCharType="begin"/>
        </w:r>
        <w:r>
          <w:instrText>HYPERLINK "https://doi.org/10.1098/rspb.2008.1693" \h</w:instrText>
        </w:r>
      </w:moveTo>
      <w:ins w:id="1055" w:author="David Simons" w:date="2025-06-12T13:00:00Z" w16du:dateUtc="2025-06-12T11:00:00Z"/>
      <w:moveTo w:id="1056" w:author="David Simons" w:date="2025-06-12T13:00:00Z" w16du:dateUtc="2025-06-12T11:00:00Z">
        <w:r>
          <w:fldChar w:fldCharType="separate"/>
        </w:r>
        <w:r>
          <w:rPr>
            <w:rStyle w:val="Hyperlink"/>
          </w:rPr>
          <w:t xml:space="preserve">Contact heterogeneity in deer mice: Implications for sin </w:t>
        </w:r>
        <w:proofErr w:type="spellStart"/>
        <w:r>
          <w:rPr>
            <w:rStyle w:val="Hyperlink"/>
          </w:rPr>
          <w:t>nombre</w:t>
        </w:r>
        <w:proofErr w:type="spellEnd"/>
        <w:r>
          <w:rPr>
            <w:rStyle w:val="Hyperlink"/>
          </w:rPr>
          <w:t xml:space="preserve"> virus transmission</w:t>
        </w:r>
        <w:r>
          <w:fldChar w:fldCharType="end"/>
        </w:r>
        <w:r>
          <w:t xml:space="preserve">. </w:t>
        </w:r>
        <w:r>
          <w:rPr>
            <w:i/>
            <w:iCs/>
          </w:rPr>
          <w:t>Proc Biol Sci</w:t>
        </w:r>
        <w:r>
          <w:t xml:space="preserve"> </w:t>
        </w:r>
        <w:r>
          <w:rPr>
            <w:i/>
            <w:iCs/>
          </w:rPr>
          <w:t>276</w:t>
        </w:r>
        <w:r>
          <w:t>: 1305–1312</w:t>
        </w:r>
      </w:moveTo>
    </w:p>
    <w:p w14:paraId="2BD15C6E" w14:textId="77777777" w:rsidR="00D67F80" w:rsidRDefault="00000000" w:rsidP="00EB4377">
      <w:pPr>
        <w:pStyle w:val="Bibliography"/>
        <w:spacing w:line="480" w:lineRule="auto"/>
      </w:pPr>
      <w:bookmarkStart w:id="1057" w:name="ref-bohm_contact_2009"/>
      <w:bookmarkEnd w:id="1050"/>
      <w:moveToRangeEnd w:id="1054"/>
      <w:ins w:id="1058" w:author="David Simons" w:date="2025-06-12T13:00:00Z" w16du:dateUtc="2025-06-12T11:00:00Z">
        <w:r>
          <w:t>39</w:t>
        </w:r>
      </w:ins>
      <w:r>
        <w:t xml:space="preserve">. </w:t>
      </w:r>
      <w:r>
        <w:tab/>
        <w:t xml:space="preserve">Böhm M, Hutchings MR, White PCL., 2009. </w:t>
      </w:r>
      <w:hyperlink r:id="rId47">
        <w:r w:rsidR="00D67F80">
          <w:rPr>
            <w:rStyle w:val="Hyperlink"/>
          </w:rPr>
          <w:t>Contact networks in a wildlife-livestock host community: Identifying high-risk individuals in the transmission of bovine TB among badgers and cattle</w:t>
        </w:r>
      </w:hyperlink>
      <w:r>
        <w:t xml:space="preserve">. </w:t>
      </w:r>
      <w:r>
        <w:rPr>
          <w:i/>
          <w:iCs/>
        </w:rPr>
        <w:t>PLOS ONE</w:t>
      </w:r>
      <w:r>
        <w:t xml:space="preserve"> </w:t>
      </w:r>
      <w:r>
        <w:rPr>
          <w:i/>
          <w:iCs/>
        </w:rPr>
        <w:t>4</w:t>
      </w:r>
      <w:r>
        <w:t>: e5016</w:t>
      </w:r>
    </w:p>
    <w:p w14:paraId="19D3AA6D" w14:textId="21BEC94E" w:rsidR="00D67F80" w:rsidRDefault="00000000" w:rsidP="00EB4377">
      <w:pPr>
        <w:pStyle w:val="Bibliography"/>
        <w:spacing w:line="480" w:lineRule="auto"/>
      </w:pPr>
      <w:bookmarkStart w:id="1059" w:name="ref-drewe_integrating_2011"/>
      <w:bookmarkEnd w:id="1057"/>
      <w:del w:id="1060" w:author="David Simons" w:date="2025-06-12T13:00:00Z" w16du:dateUtc="2025-06-12T11:00:00Z">
        <w:r>
          <w:delText>47</w:delText>
        </w:r>
      </w:del>
      <w:ins w:id="1061" w:author="David Simons" w:date="2025-06-12T13:00:00Z" w16du:dateUtc="2025-06-12T11:00:00Z">
        <w:r>
          <w:t>40</w:t>
        </w:r>
      </w:ins>
      <w:r>
        <w:t xml:space="preserve">. </w:t>
      </w:r>
      <w:r>
        <w:tab/>
        <w:t xml:space="preserve">Drewe JA, Eames KTD, Madden JR, Pearce GP., 2011. </w:t>
      </w:r>
      <w:hyperlink r:id="rId48">
        <w:r w:rsidR="00D67F80">
          <w:rPr>
            <w:rStyle w:val="Hyperlink"/>
          </w:rPr>
          <w:t>Integrating contact network structure into tuberculosis epidemiology in meerkats in south africa: Implications for control</w:t>
        </w:r>
      </w:hyperlink>
      <w:r>
        <w:t xml:space="preserve">. </w:t>
      </w:r>
      <w:r>
        <w:rPr>
          <w:i/>
          <w:iCs/>
        </w:rPr>
        <w:t>Prev Vet Med</w:t>
      </w:r>
      <w:r>
        <w:t xml:space="preserve"> </w:t>
      </w:r>
      <w:r>
        <w:rPr>
          <w:i/>
          <w:iCs/>
        </w:rPr>
        <w:t>101</w:t>
      </w:r>
      <w:r>
        <w:t>: 113–120</w:t>
      </w:r>
    </w:p>
    <w:p w14:paraId="683DCF7E" w14:textId="2F3D6777" w:rsidR="00D67F80" w:rsidRDefault="00000000" w:rsidP="00EB4377">
      <w:pPr>
        <w:pStyle w:val="Bibliography"/>
        <w:spacing w:line="480" w:lineRule="auto"/>
      </w:pPr>
      <w:bookmarkStart w:id="1062" w:name="ref-white_using_2017"/>
      <w:bookmarkEnd w:id="1059"/>
      <w:del w:id="1063" w:author="David Simons" w:date="2025-06-12T13:00:00Z" w16du:dateUtc="2025-06-12T11:00:00Z">
        <w:r>
          <w:delText>48</w:delText>
        </w:r>
      </w:del>
      <w:ins w:id="1064" w:author="David Simons" w:date="2025-06-12T13:00:00Z" w16du:dateUtc="2025-06-12T11:00:00Z">
        <w:r>
          <w:t>41</w:t>
        </w:r>
      </w:ins>
      <w:r>
        <w:t xml:space="preserve">. </w:t>
      </w:r>
      <w:r>
        <w:tab/>
        <w:t xml:space="preserve">White LA, Forester JD, Craft ME., 2017. </w:t>
      </w:r>
      <w:hyperlink r:id="rId49">
        <w:r w:rsidR="00D67F80">
          <w:rPr>
            <w:rStyle w:val="Hyperlink"/>
          </w:rPr>
          <w:t>Using contact networks to explore mechanisms of parasite transmission in wildlife</w:t>
        </w:r>
      </w:hyperlink>
      <w:r>
        <w:t xml:space="preserve">. </w:t>
      </w:r>
      <w:r>
        <w:rPr>
          <w:i/>
          <w:iCs/>
        </w:rPr>
        <w:t>Biological Reviews</w:t>
      </w:r>
      <w:r>
        <w:t xml:space="preserve"> </w:t>
      </w:r>
      <w:r>
        <w:rPr>
          <w:i/>
          <w:iCs/>
        </w:rPr>
        <w:t>92</w:t>
      </w:r>
      <w:r>
        <w:t>: 389–409</w:t>
      </w:r>
    </w:p>
    <w:p w14:paraId="264E01F2" w14:textId="61B7078F" w:rsidR="00D67F80" w:rsidRDefault="00000000" w:rsidP="00EB4377">
      <w:pPr>
        <w:pStyle w:val="Bibliography"/>
        <w:spacing w:line="480" w:lineRule="auto"/>
      </w:pPr>
      <w:bookmarkStart w:id="1065" w:name="ref-pebesma_simple_2018"/>
      <w:bookmarkEnd w:id="1062"/>
      <w:del w:id="1066" w:author="David Simons" w:date="2025-06-12T13:00:00Z" w16du:dateUtc="2025-06-12T11:00:00Z">
        <w:r>
          <w:delText>49</w:delText>
        </w:r>
      </w:del>
      <w:ins w:id="1067" w:author="David Simons" w:date="2025-06-12T13:00:00Z" w16du:dateUtc="2025-06-12T11:00:00Z">
        <w:r>
          <w:t>42</w:t>
        </w:r>
      </w:ins>
      <w:r>
        <w:t xml:space="preserve">. </w:t>
      </w:r>
      <w:r>
        <w:tab/>
        <w:t xml:space="preserve">Pebesma E., 2018. </w:t>
      </w:r>
      <w:hyperlink r:id="rId50">
        <w:r w:rsidR="00D67F80">
          <w:rPr>
            <w:rStyle w:val="Hyperlink"/>
          </w:rPr>
          <w:t>Simple features for r: Standardized support for spatial vector data</w:t>
        </w:r>
      </w:hyperlink>
      <w:r>
        <w:t xml:space="preserve">. </w:t>
      </w:r>
      <w:r>
        <w:rPr>
          <w:i/>
          <w:iCs/>
        </w:rPr>
        <w:t>The R Journal</w:t>
      </w:r>
      <w:r>
        <w:t xml:space="preserve"> </w:t>
      </w:r>
      <w:r>
        <w:rPr>
          <w:i/>
          <w:iCs/>
        </w:rPr>
        <w:t>10</w:t>
      </w:r>
      <w:r>
        <w:t>: 439–446</w:t>
      </w:r>
    </w:p>
    <w:p w14:paraId="19AD6D58" w14:textId="45A9F628" w:rsidR="00D67F80" w:rsidRDefault="00000000" w:rsidP="00EB4377">
      <w:pPr>
        <w:pStyle w:val="Bibliography"/>
        <w:spacing w:line="480" w:lineRule="auto"/>
      </w:pPr>
      <w:bookmarkStart w:id="1068" w:name="ref-r_core_team_r_2021"/>
      <w:bookmarkEnd w:id="1065"/>
      <w:del w:id="1069" w:author="David Simons" w:date="2025-06-12T13:00:00Z" w16du:dateUtc="2025-06-12T11:00:00Z">
        <w:r>
          <w:lastRenderedPageBreak/>
          <w:delText>50</w:delText>
        </w:r>
      </w:del>
      <w:ins w:id="1070" w:author="David Simons" w:date="2025-06-12T13:00:00Z" w16du:dateUtc="2025-06-12T11:00:00Z">
        <w:r>
          <w:t>43</w:t>
        </w:r>
      </w:ins>
      <w:r>
        <w:t xml:space="preserve">. </w:t>
      </w:r>
      <w:r>
        <w:tab/>
        <w:t xml:space="preserve">R Core Team., 2021. </w:t>
      </w:r>
      <w:hyperlink r:id="rId51">
        <w:r w:rsidR="00D67F80">
          <w:rPr>
            <w:rStyle w:val="Hyperlink"/>
          </w:rPr>
          <w:t>R: A language and environment for statistical computing</w:t>
        </w:r>
      </w:hyperlink>
      <w:r>
        <w:t>. Vienna, Austria: R Foundation for Statistical Computing</w:t>
      </w:r>
    </w:p>
    <w:p w14:paraId="2D4886F0" w14:textId="24552404" w:rsidR="00D67F80" w:rsidRDefault="00000000" w:rsidP="00EB4377">
      <w:pPr>
        <w:pStyle w:val="Bibliography"/>
        <w:spacing w:line="480" w:lineRule="auto"/>
      </w:pPr>
      <w:bookmarkStart w:id="1071" w:name="ref-fichet-calvet_chapter_2014"/>
      <w:bookmarkEnd w:id="1068"/>
      <w:del w:id="1072" w:author="David Simons" w:date="2025-06-12T13:00:00Z" w16du:dateUtc="2025-06-12T11:00:00Z">
        <w:r>
          <w:delText>51</w:delText>
        </w:r>
      </w:del>
      <w:ins w:id="1073" w:author="David Simons" w:date="2025-06-12T13:00:00Z" w16du:dateUtc="2025-06-12T11:00:00Z">
        <w:r>
          <w:t>44</w:t>
        </w:r>
      </w:ins>
      <w:r>
        <w:t xml:space="preserve">. </w:t>
      </w:r>
      <w:r>
        <w:tab/>
        <w:t xml:space="preserve">Fichet-Calvet E., 2014. </w:t>
      </w:r>
      <w:hyperlink r:id="rId52">
        <w:r w:rsidR="00D67F80">
          <w:rPr>
            <w:rStyle w:val="Hyperlink"/>
          </w:rPr>
          <w:t>Chapter 5 - lassa fever: A rodent-human interaction</w:t>
        </w:r>
      </w:hyperlink>
      <w:r>
        <w:t xml:space="preserve">. Johnson N, ed. </w:t>
      </w:r>
      <w:r>
        <w:rPr>
          <w:i/>
          <w:iCs/>
        </w:rPr>
        <w:t>The role of animals in emerging viral diseases</w:t>
      </w:r>
      <w:r>
        <w:t>. Boston: Academic Press, 89–123</w:t>
      </w:r>
    </w:p>
    <w:p w14:paraId="526D60FB" w14:textId="71536BDE" w:rsidR="00D67F80" w:rsidRDefault="00000000" w:rsidP="00EB4377">
      <w:pPr>
        <w:pStyle w:val="Bibliography"/>
        <w:spacing w:line="480" w:lineRule="auto"/>
      </w:pPr>
      <w:bookmarkStart w:id="1074" w:name="ref-percie_du_sert_reporting_2020"/>
      <w:bookmarkEnd w:id="1071"/>
      <w:del w:id="1075" w:author="David Simons" w:date="2025-06-12T13:00:00Z" w16du:dateUtc="2025-06-12T11:00:00Z">
        <w:r>
          <w:delText>52</w:delText>
        </w:r>
      </w:del>
      <w:ins w:id="1076" w:author="David Simons" w:date="2025-06-12T13:00:00Z" w16du:dateUtc="2025-06-12T11:00:00Z">
        <w:r>
          <w:t>45</w:t>
        </w:r>
      </w:ins>
      <w:r>
        <w:t xml:space="preserve">. </w:t>
      </w:r>
      <w:r>
        <w:tab/>
        <w:t xml:space="preserve">Percie Du Sert N, Ahluwalia A, Alam S, Avey MT, Baker M, Browne WJ, Clark A, Cuthill IC, Dirnagl U, Emerson M, Garner P, Holgate ST, Howells DW, Hurst V, Karp NA, et al., 2020. </w:t>
      </w:r>
      <w:hyperlink r:id="rId53">
        <w:r w:rsidR="00D67F80">
          <w:rPr>
            <w:rStyle w:val="Hyperlink"/>
          </w:rPr>
          <w:t>Reporting animal research: Explanation and elaboration for the ARRIVE guidelines 2.0</w:t>
        </w:r>
      </w:hyperlink>
      <w:r>
        <w:t xml:space="preserve">. </w:t>
      </w:r>
      <w:r>
        <w:rPr>
          <w:i/>
          <w:iCs/>
        </w:rPr>
        <w:t>PLOS Biology</w:t>
      </w:r>
      <w:r>
        <w:t xml:space="preserve"> </w:t>
      </w:r>
      <w:r>
        <w:rPr>
          <w:i/>
          <w:iCs/>
        </w:rPr>
        <w:t>18</w:t>
      </w:r>
      <w:r>
        <w:t>: e3000411</w:t>
      </w:r>
    </w:p>
    <w:p w14:paraId="492E5513" w14:textId="285E0941" w:rsidR="00D67F80" w:rsidRDefault="00000000" w:rsidP="00EB4377">
      <w:pPr>
        <w:pStyle w:val="Bibliography"/>
        <w:spacing w:line="480" w:lineRule="auto"/>
      </w:pPr>
      <w:bookmarkStart w:id="1077" w:name="ref-happold_mammals_2013"/>
      <w:bookmarkEnd w:id="1074"/>
      <w:del w:id="1078" w:author="David Simons" w:date="2025-06-12T13:00:00Z" w16du:dateUtc="2025-06-12T11:00:00Z">
        <w:r>
          <w:delText>53</w:delText>
        </w:r>
      </w:del>
      <w:ins w:id="1079" w:author="David Simons" w:date="2025-06-12T13:00:00Z" w16du:dateUtc="2025-06-12T11:00:00Z">
        <w:r>
          <w:t>46</w:t>
        </w:r>
      </w:ins>
      <w:r>
        <w:t xml:space="preserve">. </w:t>
      </w:r>
      <w:r>
        <w:tab/>
        <w:t xml:space="preserve">Happold DCD, Kingdon J eds., 2013. </w:t>
      </w:r>
      <w:r>
        <w:rPr>
          <w:i/>
          <w:iCs/>
        </w:rPr>
        <w:t>Mammals of Africa. Vol. 3: Rodents, hares and rabbits</w:t>
      </w:r>
      <w:r>
        <w:t>. London: Bloomsbury</w:t>
      </w:r>
    </w:p>
    <w:p w14:paraId="11829638" w14:textId="3A95C1C7" w:rsidR="00D67F80" w:rsidRDefault="00000000" w:rsidP="00EB4377">
      <w:pPr>
        <w:pStyle w:val="Bibliography"/>
        <w:spacing w:line="480" w:lineRule="auto"/>
      </w:pPr>
      <w:bookmarkStart w:id="1080" w:name="ref-monadjem_rodents_2015"/>
      <w:bookmarkEnd w:id="1077"/>
      <w:del w:id="1081" w:author="David Simons" w:date="2025-06-12T13:00:00Z" w16du:dateUtc="2025-06-12T11:00:00Z">
        <w:r>
          <w:delText>54</w:delText>
        </w:r>
      </w:del>
      <w:ins w:id="1082" w:author="David Simons" w:date="2025-06-12T13:00:00Z" w16du:dateUtc="2025-06-12T11:00:00Z">
        <w:r>
          <w:t>47</w:t>
        </w:r>
      </w:ins>
      <w:r>
        <w:t xml:space="preserve">. </w:t>
      </w:r>
      <w:r>
        <w:tab/>
        <w:t xml:space="preserve">Monadjem A, Taylor PJ, Denys C, Cotterill FPD., 2015. </w:t>
      </w:r>
      <w:hyperlink r:id="rId54">
        <w:r w:rsidR="00D67F80">
          <w:rPr>
            <w:rStyle w:val="Hyperlink"/>
            <w:i/>
            <w:iCs/>
          </w:rPr>
          <w:t>Rodents of sub-saharan africa: A biogeographic and taxonomic synthesis</w:t>
        </w:r>
      </w:hyperlink>
      <w:r>
        <w:t>. Berlin, München, Boston: DE GRUYTER</w:t>
      </w:r>
    </w:p>
    <w:p w14:paraId="59C98D6D" w14:textId="1E37CDDB" w:rsidR="00D67F80" w:rsidRDefault="00000000" w:rsidP="00EB4377">
      <w:pPr>
        <w:pStyle w:val="Bibliography"/>
        <w:spacing w:line="480" w:lineRule="auto"/>
      </w:pPr>
      <w:bookmarkStart w:id="1083" w:name="ref-qiagen_dneasy_2023"/>
      <w:bookmarkEnd w:id="1080"/>
      <w:del w:id="1084" w:author="David Simons" w:date="2025-06-12T13:00:00Z" w16du:dateUtc="2025-06-12T11:00:00Z">
        <w:r>
          <w:delText>55</w:delText>
        </w:r>
      </w:del>
      <w:ins w:id="1085" w:author="David Simons" w:date="2025-06-12T13:00:00Z" w16du:dateUtc="2025-06-12T11:00:00Z">
        <w:r>
          <w:t>48</w:t>
        </w:r>
      </w:ins>
      <w:r>
        <w:t xml:space="preserve">. </w:t>
      </w:r>
      <w:r>
        <w:tab/>
        <w:t xml:space="preserve">QIAGEN., 2023. DNeasy blood &amp; tissue kits. Available at: </w:t>
      </w:r>
      <w:hyperlink r:id="rId55">
        <w:r w:rsidR="00D67F80">
          <w:rPr>
            <w:rStyle w:val="Hyperlink"/>
          </w:rPr>
          <w:t>https://www.qiagen.com/us/products/discovery-and-translational-research/dna-rna-purification/dna-purification/genomic-dna/dneasy-blood-and-tissue-kit</w:t>
        </w:r>
      </w:hyperlink>
      <w:r>
        <w:t>. Accessed. January 20, 2023</w:t>
      </w:r>
    </w:p>
    <w:p w14:paraId="24437973" w14:textId="5DE106E0" w:rsidR="00D67F80" w:rsidRDefault="00000000" w:rsidP="00EB4377">
      <w:pPr>
        <w:pStyle w:val="Bibliography"/>
        <w:spacing w:line="480" w:lineRule="auto"/>
      </w:pPr>
      <w:bookmarkStart w:id="1086" w:name="ref-altschul_basic_1990"/>
      <w:bookmarkEnd w:id="1083"/>
      <w:del w:id="1087" w:author="David Simons" w:date="2025-06-12T13:00:00Z" w16du:dateUtc="2025-06-12T11:00:00Z">
        <w:r>
          <w:delText>56</w:delText>
        </w:r>
      </w:del>
      <w:ins w:id="1088" w:author="David Simons" w:date="2025-06-12T13:00:00Z" w16du:dateUtc="2025-06-12T11:00:00Z">
        <w:r>
          <w:t>49</w:t>
        </w:r>
      </w:ins>
      <w:r>
        <w:t xml:space="preserve">. </w:t>
      </w:r>
      <w:r>
        <w:tab/>
        <w:t xml:space="preserve">Altschul SF, Gish W, Miller W, Myers EW, Lipman DJ., 1990. </w:t>
      </w:r>
      <w:hyperlink r:id="rId56">
        <w:r w:rsidR="00D67F80">
          <w:rPr>
            <w:rStyle w:val="Hyperlink"/>
          </w:rPr>
          <w:t>Basic local alignment search tool</w:t>
        </w:r>
      </w:hyperlink>
      <w:r>
        <w:t xml:space="preserve">. </w:t>
      </w:r>
      <w:r>
        <w:rPr>
          <w:i/>
          <w:iCs/>
        </w:rPr>
        <w:t>J Mol Biol</w:t>
      </w:r>
      <w:r>
        <w:t xml:space="preserve"> </w:t>
      </w:r>
      <w:r>
        <w:rPr>
          <w:i/>
          <w:iCs/>
        </w:rPr>
        <w:t>215</w:t>
      </w:r>
      <w:r>
        <w:t>: 403–410</w:t>
      </w:r>
    </w:p>
    <w:p w14:paraId="4B96E501" w14:textId="1CD1A1AF" w:rsidR="00D67F80" w:rsidRDefault="00000000" w:rsidP="00EB4377">
      <w:pPr>
        <w:pStyle w:val="Bibliography"/>
        <w:spacing w:line="480" w:lineRule="auto"/>
      </w:pPr>
      <w:bookmarkStart w:id="1089" w:name="ref-gabriel_development_2018"/>
      <w:bookmarkEnd w:id="1086"/>
      <w:del w:id="1090" w:author="David Simons" w:date="2025-06-12T13:00:00Z" w16du:dateUtc="2025-06-12T11:00:00Z">
        <w:r>
          <w:lastRenderedPageBreak/>
          <w:delText>57</w:delText>
        </w:r>
      </w:del>
      <w:ins w:id="1091" w:author="David Simons" w:date="2025-06-12T13:00:00Z" w16du:dateUtc="2025-06-12T11:00:00Z">
        <w:r>
          <w:t>50</w:t>
        </w:r>
      </w:ins>
      <w:r>
        <w:t xml:space="preserve">. </w:t>
      </w:r>
      <w:r>
        <w:tab/>
        <w:t xml:space="preserve">Gabriel M, Adomeh DI, Ehimuan J, Oyakhilome J, Omomoh EO, Ighodalo Y, Olokor T, Bonney K, Pahlmann M, Emmerich P, Lelke M, Brunotte L, Ölschläger S, Thomé-Bolduan C, Becker-Ziaja B, et al., 2018. </w:t>
      </w:r>
      <w:hyperlink r:id="rId57">
        <w:r w:rsidR="00D67F80">
          <w:rPr>
            <w:rStyle w:val="Hyperlink"/>
          </w:rPr>
          <w:t>Development and evaluation of antibody-capture immunoassays for detection of lassa virus nucleoprotein-specific immunoglobulin m and g</w:t>
        </w:r>
      </w:hyperlink>
      <w:r>
        <w:t xml:space="preserve">. </w:t>
      </w:r>
      <w:r>
        <w:rPr>
          <w:i/>
          <w:iCs/>
        </w:rPr>
        <w:t>PLOS Neglected Tropical Diseases</w:t>
      </w:r>
      <w:r>
        <w:t xml:space="preserve"> </w:t>
      </w:r>
      <w:r>
        <w:rPr>
          <w:i/>
          <w:iCs/>
        </w:rPr>
        <w:t>12</w:t>
      </w:r>
      <w:r>
        <w:t>: e0006361</w:t>
      </w:r>
    </w:p>
    <w:p w14:paraId="76DC21FD" w14:textId="3134760A" w:rsidR="00D67F80" w:rsidRDefault="00000000" w:rsidP="00EB4377">
      <w:pPr>
        <w:pStyle w:val="Bibliography"/>
        <w:spacing w:line="480" w:lineRule="auto"/>
      </w:pPr>
      <w:bookmarkStart w:id="1092" w:name="ref-soubrier_detection_2022"/>
      <w:bookmarkEnd w:id="1089"/>
      <w:del w:id="1093" w:author="David Simons" w:date="2025-06-12T13:00:00Z" w16du:dateUtc="2025-06-12T11:00:00Z">
        <w:r>
          <w:delText>58</w:delText>
        </w:r>
      </w:del>
      <w:ins w:id="1094" w:author="David Simons" w:date="2025-06-12T13:00:00Z" w16du:dateUtc="2025-06-12T11:00:00Z">
        <w:r>
          <w:t>51</w:t>
        </w:r>
      </w:ins>
      <w:r>
        <w:t xml:space="preserve">. </w:t>
      </w:r>
      <w:r>
        <w:tab/>
        <w:t xml:space="preserve">Soubrier H, Bangura U, Hoffmann C, Olayemi A, Adesina AS, Günther S, Oestereich L, Fichet-Calvet E., 2022. </w:t>
      </w:r>
      <w:hyperlink r:id="rId58">
        <w:r w:rsidR="00D67F80">
          <w:rPr>
            <w:rStyle w:val="Hyperlink"/>
          </w:rPr>
          <w:t>Detection of lassa virus-reactive IgG antibodies in wild rodents: Validation of a capture enzyme-linked immunological assay</w:t>
        </w:r>
      </w:hyperlink>
      <w:r>
        <w:t xml:space="preserve">. </w:t>
      </w:r>
      <w:r>
        <w:rPr>
          <w:i/>
          <w:iCs/>
        </w:rPr>
        <w:t>Viruses</w:t>
      </w:r>
      <w:r>
        <w:t xml:space="preserve"> </w:t>
      </w:r>
      <w:r>
        <w:rPr>
          <w:i/>
          <w:iCs/>
        </w:rPr>
        <w:t>14</w:t>
      </w:r>
      <w:r>
        <w:t>: 993</w:t>
      </w:r>
    </w:p>
    <w:p w14:paraId="7610E3D0" w14:textId="44A131B4" w:rsidR="00D67F80" w:rsidRDefault="00000000" w:rsidP="00EB4377">
      <w:pPr>
        <w:pStyle w:val="Bibliography"/>
        <w:spacing w:line="480" w:lineRule="auto"/>
      </w:pPr>
      <w:bookmarkStart w:id="1095" w:name="ref-gruner_dried_2015"/>
      <w:bookmarkEnd w:id="1092"/>
      <w:del w:id="1096" w:author="David Simons" w:date="2025-06-12T13:00:00Z" w16du:dateUtc="2025-06-12T11:00:00Z">
        <w:r>
          <w:delText>59</w:delText>
        </w:r>
      </w:del>
      <w:ins w:id="1097" w:author="David Simons" w:date="2025-06-12T13:00:00Z" w16du:dateUtc="2025-06-12T11:00:00Z">
        <w:r>
          <w:t>52</w:t>
        </w:r>
      </w:ins>
      <w:r>
        <w:t xml:space="preserve">. </w:t>
      </w:r>
      <w:r>
        <w:tab/>
        <w:t xml:space="preserve">Grüner N, Stambouli O, Ross RS., 2015. </w:t>
      </w:r>
      <w:hyperlink r:id="rId59">
        <w:r w:rsidR="00D67F80">
          <w:rPr>
            <w:rStyle w:val="Hyperlink"/>
          </w:rPr>
          <w:t>Dried blood spots - preparing and processing for use in immunoassays and in molecular techniques</w:t>
        </w:r>
      </w:hyperlink>
      <w:r>
        <w:t xml:space="preserve">. </w:t>
      </w:r>
      <w:r>
        <w:rPr>
          <w:i/>
          <w:iCs/>
        </w:rPr>
        <w:t>J Vis Exp</w:t>
      </w:r>
      <w:r>
        <w:t>: 52619</w:t>
      </w:r>
    </w:p>
    <w:p w14:paraId="01009AFA" w14:textId="76FC9895" w:rsidR="00D67F80" w:rsidRDefault="00000000" w:rsidP="00EB4377">
      <w:pPr>
        <w:pStyle w:val="Bibliography"/>
        <w:spacing w:line="480" w:lineRule="auto"/>
      </w:pPr>
      <w:bookmarkStart w:id="1098" w:name="ref-brms_2017"/>
      <w:bookmarkEnd w:id="1095"/>
      <w:del w:id="1099" w:author="David Simons" w:date="2025-06-12T13:00:00Z" w16du:dateUtc="2025-06-12T11:00:00Z">
        <w:r>
          <w:delText>60</w:delText>
        </w:r>
      </w:del>
      <w:ins w:id="1100" w:author="David Simons" w:date="2025-06-12T13:00:00Z" w16du:dateUtc="2025-06-12T11:00:00Z">
        <w:r>
          <w:t>53</w:t>
        </w:r>
      </w:ins>
      <w:r>
        <w:t xml:space="preserve">. </w:t>
      </w:r>
      <w:r>
        <w:tab/>
        <w:t xml:space="preserve">Bürkner P-C., 2017. </w:t>
      </w:r>
      <w:hyperlink r:id="rId60">
        <w:r w:rsidR="00D67F80">
          <w:rPr>
            <w:rStyle w:val="Hyperlink"/>
          </w:rPr>
          <w:t>brms: An R package for Bayesian multilevel models using Stan</w:t>
        </w:r>
      </w:hyperlink>
      <w:r>
        <w:t xml:space="preserve">. </w:t>
      </w:r>
      <w:r>
        <w:rPr>
          <w:i/>
          <w:iCs/>
        </w:rPr>
        <w:t>Journal of Statistical Software</w:t>
      </w:r>
      <w:r>
        <w:t xml:space="preserve"> </w:t>
      </w:r>
      <w:r>
        <w:rPr>
          <w:i/>
          <w:iCs/>
        </w:rPr>
        <w:t>80</w:t>
      </w:r>
      <w:r>
        <w:t>: 1–28</w:t>
      </w:r>
    </w:p>
    <w:p w14:paraId="0F461867" w14:textId="5376964C" w:rsidR="00D67F80" w:rsidRDefault="00000000" w:rsidP="00EB4377">
      <w:pPr>
        <w:pStyle w:val="Bibliography"/>
        <w:spacing w:line="480" w:lineRule="auto"/>
        <w:rPr>
          <w:ins w:id="1101" w:author="David Simons" w:date="2025-06-12T13:00:00Z" w16du:dateUtc="2025-06-12T11:00:00Z"/>
        </w:rPr>
      </w:pPr>
      <w:bookmarkStart w:id="1102" w:name="ref-mobr_2024"/>
      <w:bookmarkEnd w:id="1098"/>
      <w:del w:id="1103" w:author="David Simons" w:date="2025-06-12T13:00:00Z" w16du:dateUtc="2025-06-12T11:00:00Z">
        <w:r>
          <w:delText>61</w:delText>
        </w:r>
      </w:del>
      <w:ins w:id="1104" w:author="David Simons" w:date="2025-06-12T13:00:00Z" w16du:dateUtc="2025-06-12T11:00:00Z">
        <w:r>
          <w:t xml:space="preserve">54. </w:t>
        </w:r>
        <w:r>
          <w:tab/>
          <w:t xml:space="preserve">McGlinn D, Xiao X, McGill B, May F, Engel T, Oliver C, Blowes S, Knight T, </w:t>
        </w:r>
        <w:proofErr w:type="spellStart"/>
        <w:r>
          <w:t>Purschke</w:t>
        </w:r>
        <w:proofErr w:type="spellEnd"/>
        <w:r>
          <w:t xml:space="preserve"> O, Gotelli N, Chase J., 2024. </w:t>
        </w:r>
        <w:r>
          <w:fldChar w:fldCharType="begin"/>
        </w:r>
        <w:r>
          <w:instrText>HYPERLINK "https://CRAN.R-project.org/package=mobr" \h</w:instrText>
        </w:r>
        <w:r>
          <w:fldChar w:fldCharType="separate"/>
        </w:r>
        <w:proofErr w:type="spellStart"/>
        <w:r>
          <w:rPr>
            <w:rStyle w:val="Hyperlink"/>
          </w:rPr>
          <w:t>Mobr</w:t>
        </w:r>
        <w:proofErr w:type="spellEnd"/>
        <w:r>
          <w:rPr>
            <w:rStyle w:val="Hyperlink"/>
          </w:rPr>
          <w:t>: Measurement of biodiversity</w:t>
        </w:r>
        <w:r>
          <w:fldChar w:fldCharType="end"/>
        </w:r>
      </w:ins>
    </w:p>
    <w:p w14:paraId="0F22E803" w14:textId="77777777" w:rsidR="00D67F80" w:rsidRDefault="00000000" w:rsidP="00EB4377">
      <w:pPr>
        <w:pStyle w:val="Bibliography"/>
        <w:spacing w:line="480" w:lineRule="auto"/>
        <w:rPr>
          <w:ins w:id="1105" w:author="David Simons" w:date="2025-06-12T13:00:00Z" w16du:dateUtc="2025-06-12T11:00:00Z"/>
        </w:rPr>
      </w:pPr>
      <w:bookmarkStart w:id="1106" w:name="ref-mcglinn_disentangling_2025"/>
      <w:bookmarkEnd w:id="1102"/>
      <w:ins w:id="1107" w:author="David Simons" w:date="2025-06-12T13:00:00Z" w16du:dateUtc="2025-06-12T11:00:00Z">
        <w:r>
          <w:t xml:space="preserve">55. </w:t>
        </w:r>
        <w:r>
          <w:tab/>
          <w:t xml:space="preserve">McGlinn DJ, Blowes SA, Dornelas M, Engel T, Martins IS, Shimadzu H, Gotelli NJ, </w:t>
        </w:r>
        <w:proofErr w:type="spellStart"/>
        <w:r>
          <w:t>Magurran</w:t>
        </w:r>
        <w:proofErr w:type="spellEnd"/>
        <w:r>
          <w:t xml:space="preserve"> A, McGill BJ, Chase JM., 2025. </w:t>
        </w:r>
        <w:r>
          <w:fldChar w:fldCharType="begin"/>
        </w:r>
        <w:r>
          <w:instrText>HYPERLINK "https://doi.org/10.1002/ecs2.70061" \h</w:instrText>
        </w:r>
        <w:r>
          <w:fldChar w:fldCharType="separate"/>
        </w:r>
        <w:r>
          <w:rPr>
            <w:rStyle w:val="Hyperlink"/>
          </w:rPr>
          <w:t>Disentangling nonrandom structure from random placement when estimating β‐diversity through space or time</w:t>
        </w:r>
        <w:r>
          <w:fldChar w:fldCharType="end"/>
        </w:r>
        <w:r>
          <w:t xml:space="preserve">. </w:t>
        </w:r>
        <w:r>
          <w:rPr>
            <w:i/>
            <w:iCs/>
          </w:rPr>
          <w:t>Ecosphere</w:t>
        </w:r>
        <w:r>
          <w:t xml:space="preserve"> </w:t>
        </w:r>
        <w:r>
          <w:rPr>
            <w:i/>
            <w:iCs/>
          </w:rPr>
          <w:t>16</w:t>
        </w:r>
        <w:r>
          <w:t>: e70061</w:t>
        </w:r>
      </w:ins>
    </w:p>
    <w:p w14:paraId="492B69BC" w14:textId="77777777" w:rsidR="00D67F80" w:rsidRDefault="00000000" w:rsidP="00EB4377">
      <w:pPr>
        <w:pStyle w:val="Bibliography"/>
        <w:spacing w:line="480" w:lineRule="auto"/>
      </w:pPr>
      <w:bookmarkStart w:id="1108" w:name="ref-carslake_spacetime_2005"/>
      <w:bookmarkEnd w:id="1106"/>
      <w:ins w:id="1109" w:author="David Simons" w:date="2025-06-12T13:00:00Z" w16du:dateUtc="2025-06-12T11:00:00Z">
        <w:r>
          <w:t>56</w:t>
        </w:r>
      </w:ins>
      <w:r>
        <w:t xml:space="preserve">. </w:t>
      </w:r>
      <w:r>
        <w:tab/>
        <w:t xml:space="preserve">Carslake D, Bennett M, Bown K, Hazel S, ℡fer S, Begon M., 2005. </w:t>
      </w:r>
      <w:hyperlink r:id="rId61">
        <w:r w:rsidR="00D67F80">
          <w:rPr>
            <w:rStyle w:val="Hyperlink"/>
          </w:rPr>
          <w:t>Space–time clustering of cowpox virus infection in wild rodent populations</w:t>
        </w:r>
      </w:hyperlink>
      <w:r>
        <w:t xml:space="preserve">. </w:t>
      </w:r>
      <w:r>
        <w:rPr>
          <w:i/>
          <w:iCs/>
        </w:rPr>
        <w:t>Journal of Animal Ecology</w:t>
      </w:r>
      <w:r>
        <w:t xml:space="preserve"> </w:t>
      </w:r>
      <w:r>
        <w:rPr>
          <w:i/>
          <w:iCs/>
        </w:rPr>
        <w:t>74</w:t>
      </w:r>
      <w:r>
        <w:t>: 647–655</w:t>
      </w:r>
    </w:p>
    <w:p w14:paraId="21841AB1" w14:textId="0770B95B" w:rsidR="00D67F80" w:rsidRDefault="00000000" w:rsidP="00EB4377">
      <w:pPr>
        <w:pStyle w:val="Bibliography"/>
        <w:spacing w:line="480" w:lineRule="auto"/>
      </w:pPr>
      <w:bookmarkStart w:id="1110" w:name="ref-wanelik_new_2022"/>
      <w:bookmarkEnd w:id="1108"/>
      <w:del w:id="1111" w:author="David Simons" w:date="2025-06-12T13:00:00Z" w16du:dateUtc="2025-06-12T11:00:00Z">
        <w:r>
          <w:lastRenderedPageBreak/>
          <w:delText>62</w:delText>
        </w:r>
      </w:del>
      <w:ins w:id="1112" w:author="David Simons" w:date="2025-06-12T13:00:00Z" w16du:dateUtc="2025-06-12T11:00:00Z">
        <w:r>
          <w:t>57</w:t>
        </w:r>
      </w:ins>
      <w:r>
        <w:t xml:space="preserve">. </w:t>
      </w:r>
      <w:r>
        <w:tab/>
        <w:t xml:space="preserve">Wanelik KM, Farine DR., 2022. </w:t>
      </w:r>
      <w:hyperlink r:id="rId62">
        <w:r w:rsidR="00D67F80">
          <w:rPr>
            <w:rStyle w:val="Hyperlink"/>
          </w:rPr>
          <w:t>A new method for characterising shared space use networks using animal trapping data</w:t>
        </w:r>
      </w:hyperlink>
      <w:r>
        <w:t xml:space="preserve">. </w:t>
      </w:r>
      <w:r>
        <w:rPr>
          <w:i/>
          <w:iCs/>
        </w:rPr>
        <w:t>Behav Ecol Sociobiol</w:t>
      </w:r>
      <w:r>
        <w:t xml:space="preserve"> </w:t>
      </w:r>
      <w:r>
        <w:rPr>
          <w:i/>
          <w:iCs/>
        </w:rPr>
        <w:t>76</w:t>
      </w:r>
      <w:r>
        <w:t>: 127</w:t>
      </w:r>
    </w:p>
    <w:p w14:paraId="6400BBBC" w14:textId="0A838013" w:rsidR="00D67F80" w:rsidRDefault="00000000" w:rsidP="00EB4377">
      <w:pPr>
        <w:pStyle w:val="Bibliography"/>
        <w:spacing w:line="480" w:lineRule="auto"/>
      </w:pPr>
      <w:bookmarkStart w:id="1113" w:name="ref-broekman_homerange_2023"/>
      <w:bookmarkEnd w:id="1110"/>
      <w:del w:id="1114" w:author="David Simons" w:date="2025-06-12T13:00:00Z" w16du:dateUtc="2025-06-12T11:00:00Z">
        <w:r>
          <w:delText>63</w:delText>
        </w:r>
      </w:del>
      <w:ins w:id="1115" w:author="David Simons" w:date="2025-06-12T13:00:00Z" w16du:dateUtc="2025-06-12T11:00:00Z">
        <w:r>
          <w:t>58</w:t>
        </w:r>
      </w:ins>
      <w:r>
        <w:t xml:space="preserve">. </w:t>
      </w:r>
      <w:r>
        <w:tab/>
        <w:t xml:space="preserve">Broekman MJE, Hoeks S, Freriks R, Langendoen MM, Runge KM, Savenco E, Harmsel R ter, Huijbregts MAJ, Tucker MA., 2023. </w:t>
      </w:r>
      <w:hyperlink r:id="rId63">
        <w:r w:rsidR="00D67F80">
          <w:rPr>
            <w:rStyle w:val="Hyperlink"/>
          </w:rPr>
          <w:t>HomeRange: A global database of mammalian home ranges</w:t>
        </w:r>
      </w:hyperlink>
      <w:r>
        <w:t xml:space="preserve">. </w:t>
      </w:r>
      <w:r>
        <w:rPr>
          <w:i/>
          <w:iCs/>
        </w:rPr>
        <w:t>Global Ecology and Biogeography</w:t>
      </w:r>
      <w:r>
        <w:t xml:space="preserve"> </w:t>
      </w:r>
      <w:r>
        <w:rPr>
          <w:i/>
          <w:iCs/>
        </w:rPr>
        <w:t>32</w:t>
      </w:r>
      <w:r>
        <w:t>: 198–205</w:t>
      </w:r>
    </w:p>
    <w:p w14:paraId="0B2F076C" w14:textId="71D50C3A" w:rsidR="00D67F80" w:rsidRDefault="00000000" w:rsidP="00EB4377">
      <w:pPr>
        <w:pStyle w:val="Bibliography"/>
        <w:spacing w:line="480" w:lineRule="auto"/>
      </w:pPr>
      <w:bookmarkStart w:id="1116" w:name="ref-hunter_ergm_2008"/>
      <w:bookmarkEnd w:id="1113"/>
      <w:del w:id="1117" w:author="David Simons" w:date="2025-06-12T13:00:00Z" w16du:dateUtc="2025-06-12T11:00:00Z">
        <w:r>
          <w:delText>64</w:delText>
        </w:r>
      </w:del>
      <w:ins w:id="1118" w:author="David Simons" w:date="2025-06-12T13:00:00Z" w16du:dateUtc="2025-06-12T11:00:00Z">
        <w:r>
          <w:t>59</w:t>
        </w:r>
      </w:ins>
      <w:r>
        <w:t xml:space="preserve">. </w:t>
      </w:r>
      <w:r>
        <w:tab/>
        <w:t xml:space="preserve">Hunter DR, Handcock MS, Butts CT, Goodreau SM, Morris M., 2008. </w:t>
      </w:r>
      <w:hyperlink r:id="rId64">
        <w:r w:rsidR="00D67F80">
          <w:rPr>
            <w:rStyle w:val="Hyperlink"/>
          </w:rPr>
          <w:t>Ergm: A package to fit, simulate and diagnose exponential-family models for networks</w:t>
        </w:r>
      </w:hyperlink>
      <w:r>
        <w:t xml:space="preserve">. </w:t>
      </w:r>
      <w:r>
        <w:rPr>
          <w:i/>
          <w:iCs/>
        </w:rPr>
        <w:t>Journal of Statistical Software</w:t>
      </w:r>
      <w:r>
        <w:t xml:space="preserve"> </w:t>
      </w:r>
      <w:r>
        <w:rPr>
          <w:i/>
          <w:iCs/>
        </w:rPr>
        <w:t>24</w:t>
      </w:r>
      <w:r>
        <w:t>: 1–29</w:t>
      </w:r>
    </w:p>
    <w:p w14:paraId="263C71D5" w14:textId="1542F72C" w:rsidR="00D67F80" w:rsidRDefault="00000000" w:rsidP="00EB4377">
      <w:pPr>
        <w:pStyle w:val="Bibliography"/>
        <w:spacing w:line="480" w:lineRule="auto"/>
      </w:pPr>
      <w:bookmarkStart w:id="1119" w:name="ref-royle_n-mixture_2004"/>
      <w:bookmarkEnd w:id="1116"/>
      <w:del w:id="1120" w:author="David Simons" w:date="2025-06-12T13:00:00Z" w16du:dateUtc="2025-06-12T11:00:00Z">
        <w:r>
          <w:delText>65</w:delText>
        </w:r>
      </w:del>
      <w:ins w:id="1121" w:author="David Simons" w:date="2025-06-12T13:00:00Z" w16du:dateUtc="2025-06-12T11:00:00Z">
        <w:r>
          <w:t>60</w:t>
        </w:r>
      </w:ins>
      <w:r>
        <w:t xml:space="preserve">. </w:t>
      </w:r>
      <w:r>
        <w:tab/>
        <w:t xml:space="preserve">Royle JA., 2004. </w:t>
      </w:r>
      <w:hyperlink r:id="rId65">
        <w:r w:rsidR="00D67F80">
          <w:rPr>
            <w:rStyle w:val="Hyperlink"/>
          </w:rPr>
          <w:t>N-mixture models for estimating population size from spatially replicated counts</w:t>
        </w:r>
      </w:hyperlink>
      <w:r>
        <w:t xml:space="preserve">. </w:t>
      </w:r>
      <w:r>
        <w:rPr>
          <w:i/>
          <w:iCs/>
        </w:rPr>
        <w:t>Biometrics</w:t>
      </w:r>
      <w:r>
        <w:t xml:space="preserve"> </w:t>
      </w:r>
      <w:r>
        <w:rPr>
          <w:i/>
          <w:iCs/>
        </w:rPr>
        <w:t>60</w:t>
      </w:r>
      <w:r>
        <w:t>: 108–115</w:t>
      </w:r>
    </w:p>
    <w:p w14:paraId="77E7C9AC" w14:textId="45110E41" w:rsidR="00D67F80" w:rsidRDefault="00000000" w:rsidP="00EB4377">
      <w:pPr>
        <w:pStyle w:val="Bibliography"/>
        <w:spacing w:line="480" w:lineRule="auto"/>
      </w:pPr>
      <w:bookmarkStart w:id="1122" w:name="ref-fiske_unmarked_2011"/>
      <w:bookmarkEnd w:id="1119"/>
      <w:del w:id="1123" w:author="David Simons" w:date="2025-06-12T13:00:00Z" w16du:dateUtc="2025-06-12T11:00:00Z">
        <w:r>
          <w:delText>66</w:delText>
        </w:r>
      </w:del>
      <w:ins w:id="1124" w:author="David Simons" w:date="2025-06-12T13:00:00Z" w16du:dateUtc="2025-06-12T11:00:00Z">
        <w:r>
          <w:t>61</w:t>
        </w:r>
      </w:ins>
      <w:r>
        <w:t xml:space="preserve">. </w:t>
      </w:r>
      <w:r>
        <w:tab/>
        <w:t xml:space="preserve">Fiske I, Chandler R., 2011. </w:t>
      </w:r>
      <w:hyperlink r:id="rId66">
        <w:r w:rsidR="00D67F80">
          <w:rPr>
            <w:rStyle w:val="Hyperlink"/>
          </w:rPr>
          <w:t>Unmarked: An r package for fitting hierarchical models of wildlife occurrence and abundance</w:t>
        </w:r>
      </w:hyperlink>
      <w:r>
        <w:t xml:space="preserve">. </w:t>
      </w:r>
      <w:r>
        <w:rPr>
          <w:i/>
          <w:iCs/>
        </w:rPr>
        <w:t>Journal of Statistical Software</w:t>
      </w:r>
      <w:r>
        <w:t xml:space="preserve"> </w:t>
      </w:r>
      <w:r>
        <w:rPr>
          <w:i/>
          <w:iCs/>
        </w:rPr>
        <w:t>43</w:t>
      </w:r>
      <w:r>
        <w:t>: 1–23</w:t>
      </w:r>
    </w:p>
    <w:p w14:paraId="1230CEC3" w14:textId="3A5CA117" w:rsidR="00D67F80" w:rsidRDefault="00000000" w:rsidP="00EB4377">
      <w:pPr>
        <w:pStyle w:val="Bibliography"/>
        <w:spacing w:line="480" w:lineRule="auto"/>
      </w:pPr>
      <w:bookmarkStart w:id="1125" w:name="ref-butts_network_2008"/>
      <w:bookmarkEnd w:id="1122"/>
      <w:del w:id="1126" w:author="David Simons" w:date="2025-06-12T13:00:00Z" w16du:dateUtc="2025-06-12T11:00:00Z">
        <w:r>
          <w:delText>67</w:delText>
        </w:r>
      </w:del>
      <w:ins w:id="1127" w:author="David Simons" w:date="2025-06-12T13:00:00Z" w16du:dateUtc="2025-06-12T11:00:00Z">
        <w:r>
          <w:t>62</w:t>
        </w:r>
      </w:ins>
      <w:r>
        <w:t xml:space="preserve">. </w:t>
      </w:r>
      <w:r>
        <w:tab/>
        <w:t xml:space="preserve">Butts CT., 2008. </w:t>
      </w:r>
      <w:hyperlink r:id="rId67">
        <w:r w:rsidR="00D67F80">
          <w:rPr>
            <w:rStyle w:val="Hyperlink"/>
            <w:b/>
            <w:bCs/>
          </w:rPr>
          <w:t>Network</w:t>
        </w:r>
        <w:r w:rsidR="00D67F80">
          <w:rPr>
            <w:rStyle w:val="Hyperlink"/>
          </w:rPr>
          <w:t xml:space="preserve"> : A package for managing relational data in </w:t>
        </w:r>
        <w:r w:rsidR="00D67F80">
          <w:rPr>
            <w:rStyle w:val="Hyperlink"/>
            <w:i/>
            <w:iCs/>
          </w:rPr>
          <w:t>r</w:t>
        </w:r>
      </w:hyperlink>
      <w:r>
        <w:t xml:space="preserve">. </w:t>
      </w:r>
      <w:r>
        <w:rPr>
          <w:i/>
          <w:iCs/>
        </w:rPr>
        <w:t>J Stat Soft</w:t>
      </w:r>
      <w:r>
        <w:t xml:space="preserve"> </w:t>
      </w:r>
      <w:r>
        <w:rPr>
          <w:i/>
          <w:iCs/>
        </w:rPr>
        <w:t>24</w:t>
      </w:r>
    </w:p>
    <w:p w14:paraId="7578CB4E" w14:textId="0E9CC228" w:rsidR="00D67F80" w:rsidRDefault="00000000" w:rsidP="00EB4377">
      <w:pPr>
        <w:pStyle w:val="Bibliography"/>
        <w:spacing w:line="480" w:lineRule="auto"/>
      </w:pPr>
      <w:bookmarkStart w:id="1128" w:name="ref-handcock_ergm_2022"/>
      <w:bookmarkEnd w:id="1125"/>
      <w:del w:id="1129" w:author="David Simons" w:date="2025-06-12T13:00:00Z" w16du:dateUtc="2025-06-12T11:00:00Z">
        <w:r>
          <w:delText>68</w:delText>
        </w:r>
      </w:del>
      <w:ins w:id="1130" w:author="David Simons" w:date="2025-06-12T13:00:00Z" w16du:dateUtc="2025-06-12T11:00:00Z">
        <w:r>
          <w:t>63</w:t>
        </w:r>
      </w:ins>
      <w:r>
        <w:t xml:space="preserve">. </w:t>
      </w:r>
      <w:r>
        <w:tab/>
        <w:t xml:space="preserve">Handcock MS, Hunter DR, Butts CT, Goodreau SM, Krivitsky PN, Morris M., 2022. </w:t>
      </w:r>
      <w:hyperlink r:id="rId68">
        <w:r w:rsidR="00D67F80">
          <w:rPr>
            <w:rStyle w:val="Hyperlink"/>
          </w:rPr>
          <w:t>Ergm: Fit, simulate and diagnose exponential-family models for networks</w:t>
        </w:r>
      </w:hyperlink>
      <w:r>
        <w:t>. The Statnet Project (https://statnet.org)</w:t>
      </w:r>
    </w:p>
    <w:p w14:paraId="361C5F94" w14:textId="2ED120FE" w:rsidR="00D67F80" w:rsidRDefault="00000000" w:rsidP="00EB4377">
      <w:pPr>
        <w:pStyle w:val="Bibliography"/>
        <w:spacing w:line="480" w:lineRule="auto"/>
      </w:pPr>
      <w:bookmarkStart w:id="1131" w:name="ref-riley_interpretation_2011"/>
      <w:bookmarkEnd w:id="1128"/>
      <w:del w:id="1132" w:author="David Simons" w:date="2025-06-12T13:00:00Z" w16du:dateUtc="2025-06-12T11:00:00Z">
        <w:r>
          <w:delText>69</w:delText>
        </w:r>
      </w:del>
      <w:ins w:id="1133" w:author="David Simons" w:date="2025-06-12T13:00:00Z" w16du:dateUtc="2025-06-12T11:00:00Z">
        <w:r>
          <w:t>64</w:t>
        </w:r>
      </w:ins>
      <w:r>
        <w:t xml:space="preserve">. </w:t>
      </w:r>
      <w:r>
        <w:tab/>
        <w:t xml:space="preserve">Riley RD, Higgins JPT, Deeks JJ., 2011. </w:t>
      </w:r>
      <w:hyperlink r:id="rId69">
        <w:r w:rsidR="00D67F80">
          <w:rPr>
            <w:rStyle w:val="Hyperlink"/>
          </w:rPr>
          <w:t>Interpretation of random effects meta-analyses</w:t>
        </w:r>
      </w:hyperlink>
      <w:r>
        <w:t xml:space="preserve">. </w:t>
      </w:r>
      <w:r>
        <w:rPr>
          <w:i/>
          <w:iCs/>
        </w:rPr>
        <w:t>BMJ</w:t>
      </w:r>
      <w:r>
        <w:t xml:space="preserve"> </w:t>
      </w:r>
      <w:r>
        <w:rPr>
          <w:i/>
          <w:iCs/>
        </w:rPr>
        <w:t>342</w:t>
      </w:r>
      <w:r>
        <w:t>: d549</w:t>
      </w:r>
    </w:p>
    <w:p w14:paraId="798B8E7F" w14:textId="27EB8D69" w:rsidR="00D67F80" w:rsidRDefault="00000000" w:rsidP="00EB4377">
      <w:pPr>
        <w:pStyle w:val="Bibliography"/>
        <w:spacing w:line="480" w:lineRule="auto"/>
      </w:pPr>
      <w:bookmarkStart w:id="1134" w:name="ref-viechtbauer_conducting_2010"/>
      <w:bookmarkEnd w:id="1131"/>
      <w:del w:id="1135" w:author="David Simons" w:date="2025-06-12T13:00:00Z" w16du:dateUtc="2025-06-12T11:00:00Z">
        <w:r>
          <w:lastRenderedPageBreak/>
          <w:delText>70</w:delText>
        </w:r>
      </w:del>
      <w:ins w:id="1136" w:author="David Simons" w:date="2025-06-12T13:00:00Z" w16du:dateUtc="2025-06-12T11:00:00Z">
        <w:r>
          <w:t>65</w:t>
        </w:r>
      </w:ins>
      <w:r>
        <w:t xml:space="preserve">. </w:t>
      </w:r>
      <w:r>
        <w:tab/>
        <w:t xml:space="preserve">Viechtbauer W., 2010. </w:t>
      </w:r>
      <w:hyperlink r:id="rId70">
        <w:r w:rsidR="00D67F80">
          <w:rPr>
            <w:rStyle w:val="Hyperlink"/>
          </w:rPr>
          <w:t>Conducting meta-analyses in r with the metafor package</w:t>
        </w:r>
      </w:hyperlink>
      <w:r>
        <w:t xml:space="preserve">. </w:t>
      </w:r>
      <w:r>
        <w:rPr>
          <w:i/>
          <w:iCs/>
        </w:rPr>
        <w:t>Journal of Statistical Software</w:t>
      </w:r>
      <w:r>
        <w:t xml:space="preserve"> </w:t>
      </w:r>
      <w:r>
        <w:rPr>
          <w:i/>
          <w:iCs/>
        </w:rPr>
        <w:t>36</w:t>
      </w:r>
      <w:r>
        <w:t>: 1–48</w:t>
      </w:r>
    </w:p>
    <w:p w14:paraId="79E6A741" w14:textId="129CC685" w:rsidR="00D67F80" w:rsidRDefault="00000000" w:rsidP="00EB4377">
      <w:pPr>
        <w:pStyle w:val="Bibliography"/>
        <w:spacing w:line="480" w:lineRule="auto"/>
      </w:pPr>
      <w:bookmarkStart w:id="1137" w:name="ref-cochran_combination_1954"/>
      <w:bookmarkEnd w:id="1134"/>
      <w:del w:id="1138" w:author="David Simons" w:date="2025-06-12T13:00:00Z" w16du:dateUtc="2025-06-12T11:00:00Z">
        <w:r>
          <w:delText>71</w:delText>
        </w:r>
      </w:del>
      <w:ins w:id="1139" w:author="David Simons" w:date="2025-06-12T13:00:00Z" w16du:dateUtc="2025-06-12T11:00:00Z">
        <w:r>
          <w:t>66</w:t>
        </w:r>
      </w:ins>
      <w:r>
        <w:t xml:space="preserve">. </w:t>
      </w:r>
      <w:r>
        <w:tab/>
        <w:t xml:space="preserve">Cochran WG., 1954. </w:t>
      </w:r>
      <w:hyperlink r:id="rId71">
        <w:r w:rsidR="00D67F80">
          <w:rPr>
            <w:rStyle w:val="Hyperlink"/>
          </w:rPr>
          <w:t>The combination of estimates from different experiments</w:t>
        </w:r>
      </w:hyperlink>
      <w:r>
        <w:t xml:space="preserve">. </w:t>
      </w:r>
      <w:r>
        <w:rPr>
          <w:i/>
          <w:iCs/>
        </w:rPr>
        <w:t>Biometrics</w:t>
      </w:r>
      <w:r>
        <w:t xml:space="preserve"> </w:t>
      </w:r>
      <w:r>
        <w:rPr>
          <w:i/>
          <w:iCs/>
        </w:rPr>
        <w:t>10</w:t>
      </w:r>
      <w:r>
        <w:t>: 101–129</w:t>
      </w:r>
    </w:p>
    <w:p w14:paraId="20AB520A" w14:textId="237899D6" w:rsidR="00D67F80" w:rsidRDefault="00000000" w:rsidP="00EB4377">
      <w:pPr>
        <w:pStyle w:val="Bibliography"/>
        <w:spacing w:line="480" w:lineRule="auto"/>
      </w:pPr>
      <w:bookmarkStart w:id="1140" w:name="ref-borenstein_basic_2010"/>
      <w:bookmarkEnd w:id="1137"/>
      <w:del w:id="1141" w:author="David Simons" w:date="2025-06-12T13:00:00Z" w16du:dateUtc="2025-06-12T11:00:00Z">
        <w:r>
          <w:delText>72</w:delText>
        </w:r>
      </w:del>
      <w:ins w:id="1142" w:author="David Simons" w:date="2025-06-12T13:00:00Z" w16du:dateUtc="2025-06-12T11:00:00Z">
        <w:r>
          <w:t>67</w:t>
        </w:r>
      </w:ins>
      <w:r>
        <w:t xml:space="preserve">. </w:t>
      </w:r>
      <w:r>
        <w:tab/>
        <w:t xml:space="preserve">Borenstein M, Hedges LV, Higgins JPT, Rothstein HR., 2010. </w:t>
      </w:r>
      <w:hyperlink r:id="rId72">
        <w:r w:rsidR="00D67F80">
          <w:rPr>
            <w:rStyle w:val="Hyperlink"/>
          </w:rPr>
          <w:t>A basic introduction to fixed-effect and random-effects models for meta-analysis</w:t>
        </w:r>
      </w:hyperlink>
      <w:r>
        <w:t xml:space="preserve">. </w:t>
      </w:r>
      <w:r>
        <w:rPr>
          <w:i/>
          <w:iCs/>
        </w:rPr>
        <w:t>Research Synthesis Methods</w:t>
      </w:r>
      <w:r>
        <w:t xml:space="preserve"> </w:t>
      </w:r>
      <w:r>
        <w:rPr>
          <w:i/>
          <w:iCs/>
        </w:rPr>
        <w:t>1</w:t>
      </w:r>
      <w:r>
        <w:t>: 97–111</w:t>
      </w:r>
    </w:p>
    <w:p w14:paraId="677712FC" w14:textId="64B25F16" w:rsidR="00D67F80" w:rsidRDefault="00000000" w:rsidP="00EB4377">
      <w:pPr>
        <w:pStyle w:val="Bibliography"/>
        <w:spacing w:line="480" w:lineRule="auto"/>
      </w:pPr>
      <w:bookmarkStart w:id="1143" w:name="ref-cheung_guide_2019"/>
      <w:bookmarkEnd w:id="1140"/>
      <w:del w:id="1144" w:author="David Simons" w:date="2025-06-12T13:00:00Z" w16du:dateUtc="2025-06-12T11:00:00Z">
        <w:r>
          <w:delText>73</w:delText>
        </w:r>
      </w:del>
      <w:ins w:id="1145" w:author="David Simons" w:date="2025-06-12T13:00:00Z" w16du:dateUtc="2025-06-12T11:00:00Z">
        <w:r>
          <w:t>68</w:t>
        </w:r>
      </w:ins>
      <w:r>
        <w:t xml:space="preserve">. </w:t>
      </w:r>
      <w:r>
        <w:tab/>
        <w:t xml:space="preserve">Cheung MW-L., 2019. </w:t>
      </w:r>
      <w:hyperlink r:id="rId73">
        <w:r w:rsidR="00D67F80">
          <w:rPr>
            <w:rStyle w:val="Hyperlink"/>
          </w:rPr>
          <w:t>A guide to conducting a meta-analysis with non-independent effect sizes</w:t>
        </w:r>
      </w:hyperlink>
      <w:r>
        <w:t xml:space="preserve">. </w:t>
      </w:r>
      <w:r>
        <w:rPr>
          <w:i/>
          <w:iCs/>
        </w:rPr>
        <w:t>Neuropsychol Rev</w:t>
      </w:r>
      <w:r>
        <w:t xml:space="preserve"> </w:t>
      </w:r>
      <w:r>
        <w:rPr>
          <w:i/>
          <w:iCs/>
        </w:rPr>
        <w:t>29</w:t>
      </w:r>
      <w:r>
        <w:t>: 387–396</w:t>
      </w:r>
    </w:p>
    <w:p w14:paraId="5E204714" w14:textId="29F6BF9C" w:rsidR="00D67F80" w:rsidRDefault="00000000" w:rsidP="00EB4377">
      <w:pPr>
        <w:pStyle w:val="Bibliography"/>
        <w:spacing w:line="480" w:lineRule="auto"/>
      </w:pPr>
      <w:bookmarkStart w:id="1146" w:name="ref-bauer_constructing_1972"/>
      <w:bookmarkEnd w:id="1143"/>
      <w:del w:id="1147" w:author="David Simons" w:date="2025-06-12T13:00:00Z" w16du:dateUtc="2025-06-12T11:00:00Z">
        <w:r>
          <w:delText>74</w:delText>
        </w:r>
      </w:del>
      <w:ins w:id="1148" w:author="David Simons" w:date="2025-06-12T13:00:00Z" w16du:dateUtc="2025-06-12T11:00:00Z">
        <w:r>
          <w:t>69</w:t>
        </w:r>
      </w:ins>
      <w:r>
        <w:t xml:space="preserve">. </w:t>
      </w:r>
      <w:r>
        <w:tab/>
        <w:t xml:space="preserve">Bauer DF., 1972. </w:t>
      </w:r>
      <w:hyperlink r:id="rId74">
        <w:r w:rsidR="00D67F80">
          <w:rPr>
            <w:rStyle w:val="Hyperlink"/>
          </w:rPr>
          <w:t>Constructing confidence sets using rank statistics</w:t>
        </w:r>
      </w:hyperlink>
      <w:r>
        <w:t xml:space="preserve">. </w:t>
      </w:r>
      <w:r>
        <w:rPr>
          <w:i/>
          <w:iCs/>
        </w:rPr>
        <w:t>Journal of the American Statistical Association</w:t>
      </w:r>
      <w:r>
        <w:t xml:space="preserve"> </w:t>
      </w:r>
      <w:r>
        <w:rPr>
          <w:i/>
          <w:iCs/>
        </w:rPr>
        <w:t>67</w:t>
      </w:r>
      <w:r>
        <w:t>: 687–690</w:t>
      </w:r>
    </w:p>
    <w:p w14:paraId="1753BBEF" w14:textId="7A219DBC" w:rsidR="00D67F80" w:rsidRDefault="00000000" w:rsidP="00EB4377">
      <w:pPr>
        <w:pStyle w:val="Bibliography"/>
        <w:spacing w:line="480" w:lineRule="auto"/>
      </w:pPr>
      <w:bookmarkStart w:id="1149" w:name="ref-pei_anthropogenic_2024"/>
      <w:bookmarkEnd w:id="1146"/>
      <w:del w:id="1150" w:author="David Simons" w:date="2025-06-12T13:00:00Z" w16du:dateUtc="2025-06-12T11:00:00Z">
        <w:r>
          <w:delText>75</w:delText>
        </w:r>
      </w:del>
      <w:ins w:id="1151" w:author="David Simons" w:date="2025-06-12T13:00:00Z" w16du:dateUtc="2025-06-12T11:00:00Z">
        <w:r>
          <w:t>70</w:t>
        </w:r>
      </w:ins>
      <w:r>
        <w:t xml:space="preserve">. </w:t>
      </w:r>
      <w:r>
        <w:tab/>
        <w:t xml:space="preserve">Pei S, Yu P, Raghwani J, Wang Y, Liu Z, Li Y, Cheng Y, Lin Q, Song C, Dharmarajan G, Faust CL, Tian Y, Xu Y, Liang Y, Qu J, et al., 2024. </w:t>
      </w:r>
      <w:hyperlink r:id="rId75">
        <w:r w:rsidR="00D67F80">
          <w:rPr>
            <w:rStyle w:val="Hyperlink"/>
          </w:rPr>
          <w:t>Anthropogenic land consolidation intensifies zoonotic host diversity loss and disease transmission in human habitats</w:t>
        </w:r>
      </w:hyperlink>
      <w:r>
        <w:t xml:space="preserve">. </w:t>
      </w:r>
      <w:r>
        <w:rPr>
          <w:i/>
          <w:iCs/>
        </w:rPr>
        <w:t>Nature Ecology &amp; Evolution</w:t>
      </w:r>
      <w:r>
        <w:t xml:space="preserve"> </w:t>
      </w:r>
      <w:r>
        <w:rPr>
          <w:i/>
          <w:iCs/>
        </w:rPr>
        <w:t>9</w:t>
      </w:r>
      <w:r>
        <w:t>: 99–110</w:t>
      </w:r>
    </w:p>
    <w:p w14:paraId="025D885C" w14:textId="76AD1BDF" w:rsidR="00D67F80" w:rsidRDefault="00000000" w:rsidP="00EB4377">
      <w:pPr>
        <w:pStyle w:val="Bibliography"/>
        <w:spacing w:line="480" w:lineRule="auto"/>
      </w:pPr>
      <w:bookmarkStart w:id="1152" w:name="ref-carlson_pathogens_2025"/>
      <w:bookmarkEnd w:id="1149"/>
      <w:del w:id="1153" w:author="David Simons" w:date="2025-06-12T13:00:00Z" w16du:dateUtc="2025-06-12T11:00:00Z">
        <w:r>
          <w:delText>76</w:delText>
        </w:r>
      </w:del>
      <w:ins w:id="1154" w:author="David Simons" w:date="2025-06-12T13:00:00Z" w16du:dateUtc="2025-06-12T11:00:00Z">
        <w:r>
          <w:t>71</w:t>
        </w:r>
      </w:ins>
      <w:r>
        <w:t xml:space="preserve">. </w:t>
      </w:r>
      <w:r>
        <w:tab/>
        <w:t xml:space="preserve">Carlson CJ, Brookson CB, Becker DJ, Cummings CA, Gibb R, Halliday FW, Heckley AM, Huang ZYX, Lavelle T, Robertson H, Vicente-Santos A, Weets CM, Poisot T., 2025. </w:t>
      </w:r>
      <w:hyperlink r:id="rId76">
        <w:r w:rsidR="00D67F80">
          <w:rPr>
            <w:rStyle w:val="Hyperlink"/>
          </w:rPr>
          <w:t>Pathogens and planetary change</w:t>
        </w:r>
      </w:hyperlink>
      <w:r>
        <w:t xml:space="preserve">. </w:t>
      </w:r>
      <w:r>
        <w:rPr>
          <w:i/>
          <w:iCs/>
        </w:rPr>
        <w:t>Nature Reviews Biodiversity</w:t>
      </w:r>
      <w:r>
        <w:t xml:space="preserve"> </w:t>
      </w:r>
      <w:r>
        <w:rPr>
          <w:i/>
          <w:iCs/>
        </w:rPr>
        <w:t>1</w:t>
      </w:r>
      <w:r>
        <w:t>: 32–49</w:t>
      </w:r>
    </w:p>
    <w:p w14:paraId="5944DE4D" w14:textId="6A132D79" w:rsidR="00D67F80" w:rsidRDefault="00000000" w:rsidP="00EB4377">
      <w:pPr>
        <w:pStyle w:val="Bibliography"/>
        <w:spacing w:line="480" w:lineRule="auto"/>
      </w:pPr>
      <w:bookmarkStart w:id="1155" w:name="ref-farine_constructing_2015"/>
      <w:bookmarkEnd w:id="1152"/>
      <w:del w:id="1156" w:author="David Simons" w:date="2025-06-12T13:00:00Z" w16du:dateUtc="2025-06-12T11:00:00Z">
        <w:r>
          <w:delText>77</w:delText>
        </w:r>
      </w:del>
      <w:ins w:id="1157" w:author="David Simons" w:date="2025-06-12T13:00:00Z" w16du:dateUtc="2025-06-12T11:00:00Z">
        <w:r>
          <w:t>72</w:t>
        </w:r>
      </w:ins>
      <w:r>
        <w:t xml:space="preserve">. </w:t>
      </w:r>
      <w:r>
        <w:tab/>
        <w:t xml:space="preserve">Farine DR, Whitehead H., 2015. </w:t>
      </w:r>
      <w:hyperlink r:id="rId77">
        <w:r w:rsidR="00D67F80">
          <w:rPr>
            <w:rStyle w:val="Hyperlink"/>
          </w:rPr>
          <w:t>Constructing, conducting and interpreting animal social network analysis</w:t>
        </w:r>
      </w:hyperlink>
      <w:r>
        <w:t xml:space="preserve">. </w:t>
      </w:r>
      <w:r>
        <w:rPr>
          <w:i/>
          <w:iCs/>
        </w:rPr>
        <w:t>Journal of Animal Ecology</w:t>
      </w:r>
      <w:r>
        <w:t xml:space="preserve"> </w:t>
      </w:r>
      <w:r>
        <w:rPr>
          <w:i/>
          <w:iCs/>
        </w:rPr>
        <w:t>84</w:t>
      </w:r>
      <w:r>
        <w:t>: 1144–1163</w:t>
      </w:r>
    </w:p>
    <w:p w14:paraId="4211289C" w14:textId="7CC477B6" w:rsidR="00D67F80" w:rsidRDefault="00000000" w:rsidP="00EB4377">
      <w:pPr>
        <w:pStyle w:val="Bibliography"/>
        <w:spacing w:line="480" w:lineRule="auto"/>
      </w:pPr>
      <w:bookmarkStart w:id="1158" w:name="ref-silk_understanding_2017"/>
      <w:bookmarkEnd w:id="1155"/>
      <w:del w:id="1159" w:author="David Simons" w:date="2025-06-12T13:00:00Z" w16du:dateUtc="2025-06-12T11:00:00Z">
        <w:r>
          <w:lastRenderedPageBreak/>
          <w:delText>78</w:delText>
        </w:r>
      </w:del>
      <w:ins w:id="1160" w:author="David Simons" w:date="2025-06-12T13:00:00Z" w16du:dateUtc="2025-06-12T11:00:00Z">
        <w:r>
          <w:t>73</w:t>
        </w:r>
      </w:ins>
      <w:r>
        <w:t xml:space="preserve">. </w:t>
      </w:r>
      <w:r>
        <w:tab/>
        <w:t xml:space="preserve">Silk MJ, Fisher DN., 2017. </w:t>
      </w:r>
      <w:hyperlink r:id="rId78">
        <w:r w:rsidR="00D67F80">
          <w:rPr>
            <w:rStyle w:val="Hyperlink"/>
          </w:rPr>
          <w:t>Understanding animal social structure: Exponential random graph models in animal behaviour research</w:t>
        </w:r>
      </w:hyperlink>
      <w:r>
        <w:t xml:space="preserve">. </w:t>
      </w:r>
      <w:r>
        <w:rPr>
          <w:i/>
          <w:iCs/>
        </w:rPr>
        <w:t>Animal Behaviour</w:t>
      </w:r>
      <w:r>
        <w:t xml:space="preserve"> </w:t>
      </w:r>
      <w:r>
        <w:rPr>
          <w:i/>
          <w:iCs/>
        </w:rPr>
        <w:t>132</w:t>
      </w:r>
      <w:r>
        <w:t>: 137–146</w:t>
      </w:r>
    </w:p>
    <w:p w14:paraId="274FC416" w14:textId="18316B85" w:rsidR="00D67F80" w:rsidRDefault="00000000" w:rsidP="00EB4377">
      <w:pPr>
        <w:pStyle w:val="Bibliography"/>
        <w:spacing w:line="480" w:lineRule="auto"/>
      </w:pPr>
      <w:bookmarkStart w:id="1161" w:name="ref-despommier_role_2007"/>
      <w:bookmarkEnd w:id="1158"/>
      <w:del w:id="1162" w:author="David Simons" w:date="2025-06-12T13:00:00Z" w16du:dateUtc="2025-06-12T11:00:00Z">
        <w:r>
          <w:delText>79</w:delText>
        </w:r>
      </w:del>
      <w:ins w:id="1163" w:author="David Simons" w:date="2025-06-12T13:00:00Z" w16du:dateUtc="2025-06-12T11:00:00Z">
        <w:r>
          <w:t>74</w:t>
        </w:r>
      </w:ins>
      <w:r>
        <w:t xml:space="preserve">. </w:t>
      </w:r>
      <w:r>
        <w:tab/>
        <w:t xml:space="preserve">Despommier D, Ellis BR, Wilcox BA., 2007. </w:t>
      </w:r>
      <w:hyperlink r:id="rId79">
        <w:r w:rsidR="00D67F80">
          <w:rPr>
            <w:rStyle w:val="Hyperlink"/>
          </w:rPr>
          <w:t>The Role of Ecotones in Emerging Infectious Diseases</w:t>
        </w:r>
      </w:hyperlink>
      <w:r>
        <w:t xml:space="preserve">. </w:t>
      </w:r>
      <w:r>
        <w:rPr>
          <w:i/>
          <w:iCs/>
        </w:rPr>
        <w:t>EcoHealth</w:t>
      </w:r>
      <w:r>
        <w:t xml:space="preserve"> </w:t>
      </w:r>
      <w:r>
        <w:rPr>
          <w:i/>
          <w:iCs/>
        </w:rPr>
        <w:t>3</w:t>
      </w:r>
      <w:r>
        <w:t>: 281–289</w:t>
      </w:r>
    </w:p>
    <w:p w14:paraId="3A224A8C" w14:textId="3AF67E18" w:rsidR="00D67F80" w:rsidRDefault="00000000" w:rsidP="00EB4377">
      <w:pPr>
        <w:pStyle w:val="Bibliography"/>
        <w:spacing w:line="480" w:lineRule="auto"/>
      </w:pPr>
      <w:bookmarkStart w:id="1164" w:name="ref-pruvot_small_2024"/>
      <w:bookmarkEnd w:id="1161"/>
      <w:del w:id="1165" w:author="David Simons" w:date="2025-06-12T13:00:00Z" w16du:dateUtc="2025-06-12T11:00:00Z">
        <w:r>
          <w:delText>80</w:delText>
        </w:r>
      </w:del>
      <w:ins w:id="1166" w:author="David Simons" w:date="2025-06-12T13:00:00Z" w16du:dateUtc="2025-06-12T11:00:00Z">
        <w:r>
          <w:t>75</w:t>
        </w:r>
      </w:ins>
      <w:r>
        <w:t xml:space="preserve">. </w:t>
      </w:r>
      <w:r>
        <w:tab/>
        <w:t xml:space="preserve">Pruvot M, Chea S, Hul V, In S, Buor V, Ramassamy J-L, Fillieux C, Sek S, Sor R, Ros S, Nuon S, San S, Ty Y, Chao M, Sours S, et al., 2024. </w:t>
      </w:r>
      <w:hyperlink r:id="rId80">
        <w:r w:rsidR="00D67F80">
          <w:rPr>
            <w:rStyle w:val="Hyperlink"/>
          </w:rPr>
          <w:t>Small mammals at the edge of deforestation in Cambodia: Transient community dynamics and potential pathways to pathogen emergence</w:t>
        </w:r>
      </w:hyperlink>
      <w:r>
        <w:t xml:space="preserve">. </w:t>
      </w:r>
      <w:r>
        <w:rPr>
          <w:i/>
          <w:iCs/>
        </w:rPr>
        <w:t>One Earth</w:t>
      </w:r>
      <w:r>
        <w:t xml:space="preserve"> </w:t>
      </w:r>
      <w:r>
        <w:rPr>
          <w:i/>
          <w:iCs/>
        </w:rPr>
        <w:t>7</w:t>
      </w:r>
      <w:r>
        <w:t>: 123–135</w:t>
      </w:r>
    </w:p>
    <w:p w14:paraId="5092AC6F" w14:textId="1D504213" w:rsidR="00D67F80" w:rsidRDefault="00000000" w:rsidP="00EB4377">
      <w:pPr>
        <w:pStyle w:val="Bibliography"/>
        <w:spacing w:line="480" w:lineRule="auto"/>
      </w:pPr>
      <w:bookmarkStart w:id="1167" w:name="ref-keeling_networks_2005"/>
      <w:bookmarkEnd w:id="1164"/>
      <w:del w:id="1168" w:author="David Simons" w:date="2025-06-12T13:00:00Z" w16du:dateUtc="2025-06-12T11:00:00Z">
        <w:r>
          <w:delText>81</w:delText>
        </w:r>
      </w:del>
      <w:ins w:id="1169" w:author="David Simons" w:date="2025-06-12T13:00:00Z" w16du:dateUtc="2025-06-12T11:00:00Z">
        <w:r>
          <w:t>76</w:t>
        </w:r>
      </w:ins>
      <w:r>
        <w:t xml:space="preserve">. </w:t>
      </w:r>
      <w:r>
        <w:tab/>
        <w:t xml:space="preserve">Keeling MJ, Eames KTD., 2005. </w:t>
      </w:r>
      <w:hyperlink r:id="rId81">
        <w:r w:rsidR="00D67F80">
          <w:rPr>
            <w:rStyle w:val="Hyperlink"/>
          </w:rPr>
          <w:t>Networks and epidemic models</w:t>
        </w:r>
      </w:hyperlink>
      <w:r>
        <w:t xml:space="preserve">. </w:t>
      </w:r>
      <w:r>
        <w:rPr>
          <w:i/>
          <w:iCs/>
        </w:rPr>
        <w:t>J R Soc Interface</w:t>
      </w:r>
      <w:r>
        <w:t xml:space="preserve"> </w:t>
      </w:r>
      <w:r>
        <w:rPr>
          <w:i/>
          <w:iCs/>
        </w:rPr>
        <w:t>2</w:t>
      </w:r>
      <w:r>
        <w:t>: 295–307</w:t>
      </w:r>
    </w:p>
    <w:p w14:paraId="25EDF46B" w14:textId="2B03A733" w:rsidR="00D67F80" w:rsidRDefault="00000000" w:rsidP="00EB4377">
      <w:pPr>
        <w:pStyle w:val="Bibliography"/>
        <w:spacing w:line="480" w:lineRule="auto"/>
      </w:pPr>
      <w:bookmarkStart w:id="1170" w:name="ref-anderson_density_1961"/>
      <w:bookmarkEnd w:id="1167"/>
      <w:del w:id="1171" w:author="David Simons" w:date="2025-06-12T13:00:00Z" w16du:dateUtc="2025-06-12T11:00:00Z">
        <w:r>
          <w:delText>82</w:delText>
        </w:r>
      </w:del>
      <w:ins w:id="1172" w:author="David Simons" w:date="2025-06-12T13:00:00Z" w16du:dateUtc="2025-06-12T11:00:00Z">
        <w:r>
          <w:t>77</w:t>
        </w:r>
      </w:ins>
      <w:r>
        <w:t xml:space="preserve">. </w:t>
      </w:r>
      <w:r>
        <w:tab/>
        <w:t xml:space="preserve">Anderson PK., 1961. </w:t>
      </w:r>
      <w:hyperlink r:id="rId82">
        <w:r w:rsidR="00D67F80">
          <w:rPr>
            <w:rStyle w:val="Hyperlink"/>
          </w:rPr>
          <w:t>Density, social structure, and nonsocial environment in house-mouse populations and the implications for regulation of numbers</w:t>
        </w:r>
      </w:hyperlink>
      <w:r>
        <w:t xml:space="preserve">. </w:t>
      </w:r>
      <w:r>
        <w:rPr>
          <w:i/>
          <w:iCs/>
        </w:rPr>
        <w:t>Trans N Y Acad Sci</w:t>
      </w:r>
      <w:r>
        <w:t xml:space="preserve"> </w:t>
      </w:r>
      <w:r>
        <w:rPr>
          <w:i/>
          <w:iCs/>
        </w:rPr>
        <w:t>23</w:t>
      </w:r>
      <w:r>
        <w:t>: 447–451</w:t>
      </w:r>
    </w:p>
    <w:p w14:paraId="34C67B66" w14:textId="46321044" w:rsidR="00D67F80" w:rsidRDefault="00000000" w:rsidP="00EB4377">
      <w:pPr>
        <w:pStyle w:val="Bibliography"/>
        <w:spacing w:line="480" w:lineRule="auto"/>
      </w:pPr>
      <w:bookmarkStart w:id="1173" w:name="ref-whisson_home_2007"/>
      <w:bookmarkEnd w:id="1170"/>
      <w:del w:id="1174" w:author="David Simons" w:date="2025-06-12T13:00:00Z" w16du:dateUtc="2025-06-12T11:00:00Z">
        <w:r>
          <w:delText>83</w:delText>
        </w:r>
      </w:del>
      <w:ins w:id="1175" w:author="David Simons" w:date="2025-06-12T13:00:00Z" w16du:dateUtc="2025-06-12T11:00:00Z">
        <w:r>
          <w:t>78</w:t>
        </w:r>
      </w:ins>
      <w:r>
        <w:t xml:space="preserve">. </w:t>
      </w:r>
      <w:r>
        <w:tab/>
        <w:t xml:space="preserve">Whisson DA, Quinn JH, Collins KC., 2007. </w:t>
      </w:r>
      <w:hyperlink r:id="rId83">
        <w:r w:rsidR="00D67F80">
          <w:rPr>
            <w:rStyle w:val="Hyperlink"/>
          </w:rPr>
          <w:t>Home range and movements of roof rats (rattus rattus) in an old-growth riparian forest, california</w:t>
        </w:r>
      </w:hyperlink>
      <w:r>
        <w:t xml:space="preserve">. </w:t>
      </w:r>
      <w:r>
        <w:rPr>
          <w:i/>
          <w:iCs/>
        </w:rPr>
        <w:t>Journal of Mammalogy</w:t>
      </w:r>
      <w:r>
        <w:t xml:space="preserve"> </w:t>
      </w:r>
      <w:r>
        <w:rPr>
          <w:i/>
          <w:iCs/>
        </w:rPr>
        <w:t>88</w:t>
      </w:r>
      <w:r>
        <w:t>: 589–594</w:t>
      </w:r>
    </w:p>
    <w:p w14:paraId="3D78B951" w14:textId="09A6D826" w:rsidR="00D67F80" w:rsidRDefault="00000000" w:rsidP="00EB4377">
      <w:pPr>
        <w:pStyle w:val="Bibliography"/>
        <w:spacing w:line="480" w:lineRule="auto"/>
      </w:pPr>
      <w:bookmarkStart w:id="1176" w:name="ref-borremans_happily_2014"/>
      <w:bookmarkEnd w:id="1173"/>
      <w:del w:id="1177" w:author="David Simons" w:date="2025-06-12T13:00:00Z" w16du:dateUtc="2025-06-12T11:00:00Z">
        <w:r>
          <w:delText>84</w:delText>
        </w:r>
      </w:del>
      <w:ins w:id="1178" w:author="David Simons" w:date="2025-06-12T13:00:00Z" w16du:dateUtc="2025-06-12T11:00:00Z">
        <w:r>
          <w:t>79</w:t>
        </w:r>
      </w:ins>
      <w:r>
        <w:t xml:space="preserve">. </w:t>
      </w:r>
      <w:r>
        <w:tab/>
        <w:t xml:space="preserve">Borremans B, Hughes NK, Reijniers J, Sluydts V, Katakweba AAS, Mulungu LS, Sabuni CA, Makundi RH, Leirs H., 2014. </w:t>
      </w:r>
      <w:hyperlink r:id="rId84">
        <w:r w:rsidR="00D67F80">
          <w:rPr>
            <w:rStyle w:val="Hyperlink"/>
          </w:rPr>
          <w:t>Happily together forever: Temporal variation in spatial patterns and complete lack of territoriality in a promiscuous rodent</w:t>
        </w:r>
      </w:hyperlink>
      <w:r>
        <w:t xml:space="preserve">. </w:t>
      </w:r>
      <w:r>
        <w:rPr>
          <w:i/>
          <w:iCs/>
        </w:rPr>
        <w:t>Population Ecology</w:t>
      </w:r>
      <w:r>
        <w:t xml:space="preserve"> </w:t>
      </w:r>
      <w:r>
        <w:rPr>
          <w:i/>
          <w:iCs/>
        </w:rPr>
        <w:t>56</w:t>
      </w:r>
      <w:r>
        <w:t>: 109–118</w:t>
      </w:r>
    </w:p>
    <w:p w14:paraId="5B6A3A48" w14:textId="60BEDC4E" w:rsidR="00D67F80" w:rsidRDefault="00000000" w:rsidP="00EB4377">
      <w:pPr>
        <w:pStyle w:val="Bibliography"/>
        <w:spacing w:line="480" w:lineRule="auto"/>
      </w:pPr>
      <w:bookmarkStart w:id="1179" w:name="ref-luis_species_2018"/>
      <w:bookmarkEnd w:id="1176"/>
      <w:del w:id="1180" w:author="David Simons" w:date="2025-06-12T13:00:00Z" w16du:dateUtc="2025-06-12T11:00:00Z">
        <w:r>
          <w:lastRenderedPageBreak/>
          <w:delText>85</w:delText>
        </w:r>
      </w:del>
      <w:ins w:id="1181" w:author="David Simons" w:date="2025-06-12T13:00:00Z" w16du:dateUtc="2025-06-12T11:00:00Z">
        <w:r>
          <w:t>80</w:t>
        </w:r>
      </w:ins>
      <w:r>
        <w:t xml:space="preserve">. </w:t>
      </w:r>
      <w:r>
        <w:tab/>
        <w:t xml:space="preserve">Luis AD, Kuenzi AJ, Mills JN., 2018. </w:t>
      </w:r>
      <w:hyperlink r:id="rId85">
        <w:r w:rsidR="00D67F80">
          <w:rPr>
            <w:rStyle w:val="Hyperlink"/>
          </w:rPr>
          <w:t>Species diversity concurrently dilutes and amplifies transmission in a zoonotic host–pathogen system through competing mechanisms</w:t>
        </w:r>
      </w:hyperlink>
      <w:r>
        <w:t xml:space="preserve">. </w:t>
      </w:r>
      <w:r>
        <w:rPr>
          <w:i/>
          <w:iCs/>
        </w:rPr>
        <w:t>Proceedings of the National Academy of Sciences</w:t>
      </w:r>
      <w:r>
        <w:t xml:space="preserve"> </w:t>
      </w:r>
      <w:r>
        <w:rPr>
          <w:i/>
          <w:iCs/>
        </w:rPr>
        <w:t>115</w:t>
      </w:r>
      <w:r>
        <w:t>: 7979–7984</w:t>
      </w:r>
    </w:p>
    <w:p w14:paraId="154ABE8A" w14:textId="15168683" w:rsidR="00D67F80" w:rsidRDefault="00000000" w:rsidP="00EB4377">
      <w:pPr>
        <w:pStyle w:val="Bibliography"/>
        <w:spacing w:line="480" w:lineRule="auto"/>
      </w:pPr>
      <w:bookmarkStart w:id="1182" w:name="ref-marien_movement_2018"/>
      <w:bookmarkEnd w:id="1179"/>
      <w:del w:id="1183" w:author="David Simons" w:date="2025-06-12T13:00:00Z" w16du:dateUtc="2025-06-12T11:00:00Z">
        <w:r>
          <w:delText>86</w:delText>
        </w:r>
      </w:del>
      <w:ins w:id="1184" w:author="David Simons" w:date="2025-06-12T13:00:00Z" w16du:dateUtc="2025-06-12T11:00:00Z">
        <w:r>
          <w:t>81</w:t>
        </w:r>
      </w:ins>
      <w:r>
        <w:t xml:space="preserve">. </w:t>
      </w:r>
      <w:r>
        <w:tab/>
        <w:t xml:space="preserve">Marien J, Kourouma F, Magassouba N, Leirs H, Fichet-Calvet E., 2018. </w:t>
      </w:r>
      <w:hyperlink r:id="rId86">
        <w:r w:rsidR="00D67F80">
          <w:rPr>
            <w:rStyle w:val="Hyperlink"/>
          </w:rPr>
          <w:t>Movement Patterns of Small Rodents in Lassa Fever-Endemic Villages in Guinea</w:t>
        </w:r>
      </w:hyperlink>
      <w:r>
        <w:t xml:space="preserve">. </w:t>
      </w:r>
      <w:r>
        <w:rPr>
          <w:i/>
          <w:iCs/>
        </w:rPr>
        <w:t>Ecohealth</w:t>
      </w:r>
      <w:r>
        <w:t xml:space="preserve"> </w:t>
      </w:r>
      <w:r>
        <w:rPr>
          <w:i/>
          <w:iCs/>
        </w:rPr>
        <w:t>15</w:t>
      </w:r>
      <w:r>
        <w:t>: 348–359</w:t>
      </w:r>
    </w:p>
    <w:p w14:paraId="6F7C7A90" w14:textId="1C3311D4" w:rsidR="00D67F80" w:rsidRDefault="00000000" w:rsidP="00EB4377">
      <w:pPr>
        <w:pStyle w:val="Bibliography"/>
        <w:spacing w:line="480" w:lineRule="auto"/>
      </w:pPr>
      <w:bookmarkStart w:id="1185" w:name="ref-messinger_consequences_2009"/>
      <w:bookmarkEnd w:id="1182"/>
      <w:del w:id="1186" w:author="David Simons" w:date="2025-06-12T13:00:00Z" w16du:dateUtc="2025-06-12T11:00:00Z">
        <w:r>
          <w:delText>87</w:delText>
        </w:r>
      </w:del>
      <w:ins w:id="1187" w:author="David Simons" w:date="2025-06-12T13:00:00Z" w16du:dateUtc="2025-06-12T11:00:00Z">
        <w:r>
          <w:t>82</w:t>
        </w:r>
      </w:ins>
      <w:r>
        <w:t xml:space="preserve">. </w:t>
      </w:r>
      <w:r>
        <w:tab/>
        <w:t xml:space="preserve">Messinger SM, Ostling A., 2009. </w:t>
      </w:r>
      <w:hyperlink r:id="rId87">
        <w:r w:rsidR="00D67F80">
          <w:rPr>
            <w:rStyle w:val="Hyperlink"/>
          </w:rPr>
          <w:t>The consequences of spatial structure for the evolution of pathogen transmission rate and virulence.</w:t>
        </w:r>
      </w:hyperlink>
      <w:r>
        <w:t xml:space="preserve"> </w:t>
      </w:r>
      <w:r>
        <w:rPr>
          <w:i/>
          <w:iCs/>
        </w:rPr>
        <w:t>The American Naturalist</w:t>
      </w:r>
      <w:r>
        <w:t xml:space="preserve"> </w:t>
      </w:r>
      <w:r>
        <w:rPr>
          <w:i/>
          <w:iCs/>
        </w:rPr>
        <w:t>174</w:t>
      </w:r>
      <w:r>
        <w:t>: 441–454</w:t>
      </w:r>
    </w:p>
    <w:p w14:paraId="1576DCA1" w14:textId="6E3FBB5E" w:rsidR="00D67F80" w:rsidRDefault="00000000" w:rsidP="00EB4377">
      <w:pPr>
        <w:pStyle w:val="Bibliography"/>
        <w:spacing w:line="480" w:lineRule="auto"/>
      </w:pPr>
      <w:bookmarkStart w:id="1188" w:name="ref-peel_effect_2014"/>
      <w:bookmarkEnd w:id="1185"/>
      <w:del w:id="1189" w:author="David Simons" w:date="2025-06-12T13:00:00Z" w16du:dateUtc="2025-06-12T11:00:00Z">
        <w:r>
          <w:delText>88</w:delText>
        </w:r>
      </w:del>
      <w:ins w:id="1190" w:author="David Simons" w:date="2025-06-12T13:00:00Z" w16du:dateUtc="2025-06-12T11:00:00Z">
        <w:r>
          <w:t>83</w:t>
        </w:r>
      </w:ins>
      <w:r>
        <w:t xml:space="preserve">. </w:t>
      </w:r>
      <w:r>
        <w:tab/>
        <w:t xml:space="preserve">Peel AJ, Pulliam JRC, Luis AD, Plowright RK, O’Shea TJ, Hayman DTS, Wood JLN, Webb CT, Restif O., 2014. </w:t>
      </w:r>
      <w:hyperlink r:id="rId88">
        <w:r w:rsidR="00D67F80">
          <w:rPr>
            <w:rStyle w:val="Hyperlink"/>
          </w:rPr>
          <w:t>The effect of seasonal birth pulses on pathogen persistence in wild mammal populations</w:t>
        </w:r>
      </w:hyperlink>
      <w:r>
        <w:t xml:space="preserve">. </w:t>
      </w:r>
      <w:r>
        <w:rPr>
          <w:i/>
          <w:iCs/>
        </w:rPr>
        <w:t>Proceedings of the Royal Society B: Biological Sciences</w:t>
      </w:r>
      <w:r>
        <w:t xml:space="preserve"> </w:t>
      </w:r>
      <w:r>
        <w:rPr>
          <w:i/>
          <w:iCs/>
        </w:rPr>
        <w:t>281</w:t>
      </w:r>
      <w:r>
        <w:t>: 20132962</w:t>
      </w:r>
    </w:p>
    <w:p w14:paraId="0BFAB8C6" w14:textId="1A4E4B08" w:rsidR="00D67F80" w:rsidRDefault="00000000" w:rsidP="00EB4377">
      <w:pPr>
        <w:pStyle w:val="Bibliography"/>
        <w:spacing w:line="480" w:lineRule="auto"/>
      </w:pPr>
      <w:bookmarkStart w:id="1191" w:name="ref-mohr_monitoring_2007"/>
      <w:bookmarkEnd w:id="1188"/>
      <w:del w:id="1192" w:author="David Simons" w:date="2025-06-12T13:00:00Z" w16du:dateUtc="2025-06-12T11:00:00Z">
        <w:r>
          <w:delText>89</w:delText>
        </w:r>
      </w:del>
      <w:ins w:id="1193" w:author="David Simons" w:date="2025-06-12T13:00:00Z" w16du:dateUtc="2025-06-12T11:00:00Z">
        <w:r>
          <w:t>84</w:t>
        </w:r>
      </w:ins>
      <w:r>
        <w:t xml:space="preserve">. </w:t>
      </w:r>
      <w:r>
        <w:tab/>
        <w:t xml:space="preserve">Mohr K, Leirs H, Katakweba A, Machang’u R., 2007. </w:t>
      </w:r>
      <w:del w:id="1194" w:author="David Simons" w:date="2025-06-12T13:00:00Z" w16du:dateUtc="2025-06-12T11:00:00Z">
        <w:r w:rsidR="00686254">
          <w:fldChar w:fldCharType="begin"/>
        </w:r>
        <w:r w:rsidR="00686254">
          <w:delInstrText>HYPERLINK "https://doi.org/10.3377/1562-7020(2007)42%5b294:MRMWAB%5d2.0.CO;2" \h</w:delInstrText>
        </w:r>
        <w:r w:rsidR="00686254">
          <w:fldChar w:fldCharType="separate"/>
        </w:r>
        <w:r w:rsidR="00686254">
          <w:rPr>
            <w:rStyle w:val="Hyperlink"/>
          </w:rPr>
          <w:delText>Monitoring rodents movements with a biomarker around introduction and feeding foci in an urban environment in tanzania</w:delText>
        </w:r>
        <w:r w:rsidR="00686254">
          <w:fldChar w:fldCharType="end"/>
        </w:r>
      </w:del>
      <w:ins w:id="1195" w:author="David Simons" w:date="2025-06-12T13:00:00Z" w16du:dateUtc="2025-06-12T11:00:00Z">
        <w:r>
          <w:fldChar w:fldCharType="begin"/>
        </w:r>
        <w:r>
          <w:instrText>HYPERLINK "https://doi.org/10.3377/1562-7020(2007)42[294:MRMWAB]2.0.CO;2" \h</w:instrText>
        </w:r>
        <w:r>
          <w:fldChar w:fldCharType="separate"/>
        </w:r>
        <w:r>
          <w:rPr>
            <w:rStyle w:val="Hyperlink"/>
          </w:rPr>
          <w:t xml:space="preserve">Monitoring rodents movements with a biomarker around introduction and feeding foci in an urban environment in </w:t>
        </w:r>
        <w:proofErr w:type="spellStart"/>
        <w:r>
          <w:rPr>
            <w:rStyle w:val="Hyperlink"/>
          </w:rPr>
          <w:t>tanzania</w:t>
        </w:r>
        <w:proofErr w:type="spellEnd"/>
        <w:r>
          <w:fldChar w:fldCharType="end"/>
        </w:r>
      </w:ins>
      <w:r>
        <w:t xml:space="preserve">. </w:t>
      </w:r>
      <w:r>
        <w:rPr>
          <w:i/>
          <w:iCs/>
        </w:rPr>
        <w:t>afzo</w:t>
      </w:r>
      <w:r>
        <w:t xml:space="preserve"> </w:t>
      </w:r>
      <w:r>
        <w:rPr>
          <w:i/>
          <w:iCs/>
        </w:rPr>
        <w:t>42</w:t>
      </w:r>
      <w:r>
        <w:t>: 294–298</w:t>
      </w:r>
    </w:p>
    <w:p w14:paraId="2C8F44D2" w14:textId="48A12203" w:rsidR="00D67F80" w:rsidRDefault="00000000" w:rsidP="00EB4377">
      <w:pPr>
        <w:pStyle w:val="Bibliography"/>
        <w:spacing w:line="480" w:lineRule="auto"/>
      </w:pPr>
      <w:bookmarkStart w:id="1196" w:name="ref-borremans_nonlinear_2017"/>
      <w:bookmarkEnd w:id="1191"/>
      <w:del w:id="1197" w:author="David Simons" w:date="2025-06-12T13:00:00Z" w16du:dateUtc="2025-06-12T11:00:00Z">
        <w:r>
          <w:delText>90</w:delText>
        </w:r>
      </w:del>
      <w:ins w:id="1198" w:author="David Simons" w:date="2025-06-12T13:00:00Z" w16du:dateUtc="2025-06-12T11:00:00Z">
        <w:r>
          <w:t>85</w:t>
        </w:r>
      </w:ins>
      <w:r>
        <w:t xml:space="preserve">. </w:t>
      </w:r>
      <w:r>
        <w:tab/>
        <w:t xml:space="preserve">Borremans B, Reijniers J, Hughes NK, Godfrey SS, Gryseels S, Makundi RH, Leirs H., 2017. </w:t>
      </w:r>
      <w:hyperlink r:id="rId89">
        <w:r w:rsidR="00D67F80">
          <w:rPr>
            <w:rStyle w:val="Hyperlink"/>
          </w:rPr>
          <w:t>Nonlinear scaling of foraging contacts with rodent population density</w:t>
        </w:r>
      </w:hyperlink>
      <w:r>
        <w:t xml:space="preserve">. </w:t>
      </w:r>
      <w:r>
        <w:rPr>
          <w:i/>
          <w:iCs/>
        </w:rPr>
        <w:t>Oikos</w:t>
      </w:r>
      <w:r>
        <w:t xml:space="preserve"> </w:t>
      </w:r>
      <w:r>
        <w:rPr>
          <w:i/>
          <w:iCs/>
        </w:rPr>
        <w:t>126</w:t>
      </w:r>
      <w:r>
        <w:t>: 792–800</w:t>
      </w:r>
    </w:p>
    <w:p w14:paraId="0F4FEB4F" w14:textId="40B1A3BD" w:rsidR="00D67F80" w:rsidRDefault="00000000" w:rsidP="00EB4377">
      <w:pPr>
        <w:pStyle w:val="Bibliography"/>
        <w:spacing w:line="480" w:lineRule="auto"/>
      </w:pPr>
      <w:bookmarkStart w:id="1199" w:name="ref-parmenter_small-mammal_2003"/>
      <w:bookmarkEnd w:id="1196"/>
      <w:del w:id="1200" w:author="David Simons" w:date="2025-06-12T13:00:00Z" w16du:dateUtc="2025-06-12T11:00:00Z">
        <w:r>
          <w:lastRenderedPageBreak/>
          <w:delText>91</w:delText>
        </w:r>
      </w:del>
      <w:ins w:id="1201" w:author="David Simons" w:date="2025-06-12T13:00:00Z" w16du:dateUtc="2025-06-12T11:00:00Z">
        <w:r>
          <w:t>86</w:t>
        </w:r>
      </w:ins>
      <w:r>
        <w:t xml:space="preserve">. </w:t>
      </w:r>
      <w:r>
        <w:tab/>
        <w:t xml:space="preserve">Parmenter RR, Yates TL, Anderson DR, Burnham KP, Dunnum JL, Franklin AB, Friggens MT, Lubow BC, Miller M, Olson GS, Parmenter CA, Pollard J, Rexstad E, Shenk TM, Stanley TR, et al., 2003. </w:t>
      </w:r>
      <w:del w:id="1202" w:author="David Simons" w:date="2025-06-12T13:00:00Z" w16du:dateUtc="2025-06-12T11:00:00Z">
        <w:r w:rsidR="00686254">
          <w:fldChar w:fldCharType="begin"/>
        </w:r>
        <w:r w:rsidR="00686254">
          <w:delInstrText>HYPERLINK "https://doi.org/10.1890/0012-9615(2003)073%5b0001:SMDEAF%5d2.0.CO;2" \h</w:delInstrText>
        </w:r>
        <w:r w:rsidR="00686254">
          <w:fldChar w:fldCharType="separate"/>
        </w:r>
        <w:r w:rsidR="00686254">
          <w:rPr>
            <w:rStyle w:val="Hyperlink"/>
          </w:rPr>
          <w:delText>Small-mammal density estimation: A field comparison of grid-based vs. Web-based density estimators</w:delText>
        </w:r>
        <w:r w:rsidR="00686254">
          <w:fldChar w:fldCharType="end"/>
        </w:r>
      </w:del>
      <w:ins w:id="1203" w:author="David Simons" w:date="2025-06-12T13:00:00Z" w16du:dateUtc="2025-06-12T11:00:00Z">
        <w:r>
          <w:fldChar w:fldCharType="begin"/>
        </w:r>
        <w:r>
          <w:instrText>HYPERLINK "https://doi.org/10.1890/0012-9615(2003)073[0001:SMDEAF]2.0.CO;2" \h</w:instrText>
        </w:r>
        <w:r>
          <w:fldChar w:fldCharType="separate"/>
        </w:r>
        <w:r>
          <w:rPr>
            <w:rStyle w:val="Hyperlink"/>
          </w:rPr>
          <w:t>Small-mammal density estimation: A field comparison of grid-based vs. Web-based density estimators</w:t>
        </w:r>
        <w:r>
          <w:fldChar w:fldCharType="end"/>
        </w:r>
      </w:ins>
      <w:r>
        <w:t xml:space="preserve">. </w:t>
      </w:r>
      <w:r>
        <w:rPr>
          <w:i/>
          <w:iCs/>
        </w:rPr>
        <w:t>Ecological Monographs</w:t>
      </w:r>
      <w:r>
        <w:t xml:space="preserve"> </w:t>
      </w:r>
      <w:r>
        <w:rPr>
          <w:i/>
          <w:iCs/>
        </w:rPr>
        <w:t>73</w:t>
      </w:r>
      <w:r>
        <w:t>: 1–26</w:t>
      </w:r>
    </w:p>
    <w:p w14:paraId="0802DFF6" w14:textId="79E36D63" w:rsidR="00D67F80" w:rsidRDefault="00000000" w:rsidP="00EB4377">
      <w:pPr>
        <w:pStyle w:val="Bibliography"/>
        <w:spacing w:line="480" w:lineRule="auto"/>
      </w:pPr>
      <w:bookmarkStart w:id="1204" w:name="ref-moore_modeling_2005"/>
      <w:bookmarkEnd w:id="1199"/>
      <w:del w:id="1205" w:author="David Simons" w:date="2025-06-12T13:00:00Z" w16du:dateUtc="2025-06-12T11:00:00Z">
        <w:r>
          <w:delText xml:space="preserve">92. </w:delText>
        </w:r>
        <w:r>
          <w:tab/>
          <w:delText xml:space="preserve">Moore JE, Swihart RK., 2005. </w:delText>
        </w:r>
        <w:r w:rsidR="00686254">
          <w:fldChar w:fldCharType="begin"/>
        </w:r>
        <w:r w:rsidR="00686254">
          <w:delInstrText>HYPERLINK "https://doi.org/10.2193/0022-541X(2005)069%5b0933:MPOBFR%5d2.0.CO;2" \h</w:delInstrText>
        </w:r>
        <w:r w:rsidR="00686254">
          <w:fldChar w:fldCharType="separate"/>
        </w:r>
        <w:r w:rsidR="00686254">
          <w:rPr>
            <w:rStyle w:val="Hyperlink"/>
          </w:rPr>
          <w:delText>Modeling patch occupancy by forest rodents: Incorporating detectability and spatial autocorrelation with hierarchically structured data</w:delText>
        </w:r>
        <w:r w:rsidR="00686254">
          <w:fldChar w:fldCharType="end"/>
        </w:r>
      </w:del>
      <w:ins w:id="1206" w:author="David Simons" w:date="2025-06-12T13:00:00Z" w16du:dateUtc="2025-06-12T11:00:00Z">
        <w:r>
          <w:t xml:space="preserve">87. </w:t>
        </w:r>
        <w:r>
          <w:tab/>
          <w:t xml:space="preserve">Moore JE, Swihart RK., 2005. </w:t>
        </w:r>
        <w:r>
          <w:fldChar w:fldCharType="begin"/>
        </w:r>
        <w:r>
          <w:instrText>HYPERLINK "https://doi.org/10.2193/0022-541X(2005)069[0933:MPOBFR]2.0.CO;2" \h</w:instrText>
        </w:r>
        <w:r>
          <w:fldChar w:fldCharType="separate"/>
        </w:r>
        <w:r>
          <w:rPr>
            <w:rStyle w:val="Hyperlink"/>
          </w:rPr>
          <w:t>Modeling patch occupancy by forest rodents: Incorporating detectability and spatial autocorrelation with hierarchically structured data</w:t>
        </w:r>
        <w:r>
          <w:fldChar w:fldCharType="end"/>
        </w:r>
      </w:ins>
      <w:r>
        <w:t xml:space="preserve">. </w:t>
      </w:r>
      <w:r>
        <w:rPr>
          <w:i/>
          <w:iCs/>
        </w:rPr>
        <w:t>The Journal of Wildlife Management</w:t>
      </w:r>
      <w:r>
        <w:t xml:space="preserve"> </w:t>
      </w:r>
      <w:r>
        <w:rPr>
          <w:i/>
          <w:iCs/>
        </w:rPr>
        <w:t>69</w:t>
      </w:r>
      <w:r>
        <w:t>: 933–949</w:t>
      </w:r>
    </w:p>
    <w:p w14:paraId="7156A4ED" w14:textId="24E8661A" w:rsidR="00D67F80" w:rsidRDefault="00000000" w:rsidP="00EB4377">
      <w:pPr>
        <w:pStyle w:val="Bibliography"/>
        <w:spacing w:line="480" w:lineRule="auto"/>
        <w:rPr>
          <w:ins w:id="1207" w:author="David Simons" w:date="2025-06-12T13:00:00Z" w16du:dateUtc="2025-06-12T11:00:00Z"/>
        </w:rPr>
      </w:pPr>
      <w:bookmarkStart w:id="1208" w:name="ref-vega_yon_exponential_2021"/>
      <w:bookmarkEnd w:id="1204"/>
      <w:del w:id="1209" w:author="David Simons" w:date="2025-06-12T13:00:00Z" w16du:dateUtc="2025-06-12T11:00:00Z">
        <w:r>
          <w:delText>93</w:delText>
        </w:r>
      </w:del>
      <w:ins w:id="1210" w:author="David Simons" w:date="2025-06-12T13:00:00Z" w16du:dateUtc="2025-06-12T11:00:00Z">
        <w:r>
          <w:t>88</w:t>
        </w:r>
      </w:ins>
      <w:r>
        <w:t xml:space="preserve">. </w:t>
      </w:r>
      <w:r>
        <w:tab/>
        <w:t xml:space="preserve">Vega Yon GG, Slaughter A, Haye K de la., 2021. </w:t>
      </w:r>
      <w:hyperlink r:id="rId90">
        <w:r w:rsidR="00D67F80">
          <w:rPr>
            <w:rStyle w:val="Hyperlink"/>
          </w:rPr>
          <w:t>Exponential random graph models for little networks</w:t>
        </w:r>
      </w:hyperlink>
      <w:r>
        <w:t xml:space="preserve">. </w:t>
      </w:r>
      <w:r>
        <w:rPr>
          <w:i/>
          <w:iCs/>
        </w:rPr>
        <w:t>Social Networks</w:t>
      </w:r>
      <w:r>
        <w:t xml:space="preserve"> </w:t>
      </w:r>
      <w:r>
        <w:rPr>
          <w:i/>
          <w:iCs/>
        </w:rPr>
        <w:t>64</w:t>
      </w:r>
      <w:r>
        <w:t>: 225–238</w:t>
      </w:r>
    </w:p>
    <w:p w14:paraId="2401F9A8" w14:textId="77777777" w:rsidR="00D67F80" w:rsidRDefault="00000000" w:rsidP="00EB4377">
      <w:pPr>
        <w:pStyle w:val="Heading1"/>
        <w:spacing w:line="480" w:lineRule="auto"/>
        <w:rPr>
          <w:ins w:id="1211" w:author="David Simons" w:date="2025-06-12T13:00:00Z" w16du:dateUtc="2025-06-12T11:00:00Z"/>
        </w:rPr>
      </w:pPr>
      <w:bookmarkStart w:id="1212" w:name="supplementary-information"/>
      <w:bookmarkEnd w:id="949"/>
      <w:bookmarkEnd w:id="951"/>
      <w:bookmarkEnd w:id="1208"/>
      <w:ins w:id="1213" w:author="David Simons" w:date="2025-06-12T13:00:00Z" w16du:dateUtc="2025-06-12T11:00:00Z">
        <w:r>
          <w:lastRenderedPageBreak/>
          <w:t>Supplementary Information</w:t>
        </w:r>
      </w:ins>
    </w:p>
    <w:p w14:paraId="7AD368AF" w14:textId="77777777" w:rsidR="00D67F80" w:rsidRDefault="00000000" w:rsidP="00EB4377">
      <w:pPr>
        <w:pStyle w:val="Heading2"/>
        <w:spacing w:line="480" w:lineRule="auto"/>
        <w:rPr>
          <w:ins w:id="1214" w:author="David Simons" w:date="2025-06-12T13:00:00Z" w16du:dateUtc="2025-06-12T11:00:00Z"/>
        </w:rPr>
      </w:pPr>
      <w:bookmarkStart w:id="1215" w:name="supplementary-information-1"/>
      <w:ins w:id="1216" w:author="David Simons" w:date="2025-06-12T13:00:00Z" w16du:dateUtc="2025-06-12T11:00:00Z">
        <w:r>
          <w:t>Supplementary Information 1</w:t>
        </w:r>
      </w:ins>
    </w:p>
    <w:p w14:paraId="1B640CCB" w14:textId="77777777" w:rsidR="00D67F80" w:rsidRDefault="00000000" w:rsidP="00EB4377">
      <w:pPr>
        <w:pStyle w:val="Heading2"/>
        <w:spacing w:line="480" w:lineRule="auto"/>
        <w:rPr>
          <w:ins w:id="1217" w:author="David Simons" w:date="2025-06-12T13:00:00Z" w16du:dateUtc="2025-06-12T11:00:00Z"/>
        </w:rPr>
      </w:pPr>
      <w:bookmarkStart w:id="1218" w:name="supplementary-figure-1"/>
      <w:bookmarkEnd w:id="1215"/>
      <w:moveToRangeStart w:id="1219" w:author="David Simons" w:date="2025-06-12T13:00:00Z" w:name="move200625635"/>
      <w:moveTo w:id="1220" w:author="David Simons" w:date="2025-06-12T13:00:00Z" w16du:dateUtc="2025-06-12T11:00:00Z">
        <w:r>
          <w:t>Supplementary Figure 1</w:t>
        </w:r>
      </w:moveTo>
      <w:moveToRangeEnd w:id="1219"/>
    </w:p>
    <w:p w14:paraId="684B8E1A" w14:textId="77777777" w:rsidR="00D67F80" w:rsidRDefault="00000000" w:rsidP="00EB4377">
      <w:pPr>
        <w:pStyle w:val="CaptionedFigure"/>
        <w:spacing w:line="480" w:lineRule="auto"/>
        <w:rPr>
          <w:ins w:id="1221" w:author="David Simons" w:date="2025-06-12T13:00:00Z" w16du:dateUtc="2025-06-12T11:00:00Z"/>
        </w:rPr>
      </w:pPr>
      <w:ins w:id="1222" w:author="David Simons" w:date="2025-06-12T13:00:00Z" w16du:dateUtc="2025-06-12T11:00:00Z">
        <w:r>
          <w:rPr>
            <w:noProof/>
          </w:rPr>
          <w:drawing>
            <wp:inline distT="0" distB="0" distL="0" distR="0" wp14:anchorId="33ECA98D" wp14:editId="19314BAF">
              <wp:extent cx="5334000" cy="3298190"/>
              <wp:effectExtent l="0" t="0" r="0" b="0"/>
              <wp:docPr id="236" name="Picture" descr="Supplementary Figure 1: Empirical Cumulative Density Function of the home range radius of rodent and shrew species with data available in the HomeRange dataset. Species that match detected genera in our study include two shrew species Crocidura leucodon and Crocidura shantungensis and two rodent species Hylomyscus stella and Praomys tullbergi. Four species matches to rodent species detected in our study were also included Lemniscomys striatus, Mastomys natalensis, Mus musculus and Rattus rattus. Only Lemniscomys striatus and Mastomys natalensis contain data from Africa (Uganda and Tanzania respectively). The dashed line represents the 30m range radius used for the primary analysis in the current study."/>
              <wp:cNvGraphicFramePr/>
              <a:graphic xmlns:a="http://schemas.openxmlformats.org/drawingml/2006/main">
                <a:graphicData uri="http://schemas.openxmlformats.org/drawingml/2006/picture">
                  <pic:pic xmlns:pic="http://schemas.openxmlformats.org/drawingml/2006/picture">
                    <pic:nvPicPr>
                      <pic:cNvPr id="237" name="Picture" descr="../output/figures/Supplementary_Figure_1.png"/>
                      <pic:cNvPicPr>
                        <a:picLocks noChangeAspect="1" noChangeArrowheads="1"/>
                      </pic:cNvPicPr>
                    </pic:nvPicPr>
                    <pic:blipFill>
                      <a:blip r:embed="rId91"/>
                      <a:stretch>
                        <a:fillRect/>
                      </a:stretch>
                    </pic:blipFill>
                    <pic:spPr bwMode="auto">
                      <a:xfrm>
                        <a:off x="0" y="0"/>
                        <a:ext cx="5334000" cy="3298190"/>
                      </a:xfrm>
                      <a:prstGeom prst="rect">
                        <a:avLst/>
                      </a:prstGeom>
                      <a:noFill/>
                      <a:ln w="9525">
                        <a:noFill/>
                        <a:headEnd/>
                        <a:tailEnd/>
                      </a:ln>
                    </pic:spPr>
                  </pic:pic>
                </a:graphicData>
              </a:graphic>
            </wp:inline>
          </w:drawing>
        </w:r>
      </w:ins>
    </w:p>
    <w:p w14:paraId="35976ACA" w14:textId="77777777" w:rsidR="00D67F80" w:rsidRDefault="00000000" w:rsidP="00EB4377">
      <w:pPr>
        <w:pStyle w:val="ImageCaption"/>
        <w:spacing w:line="480" w:lineRule="auto"/>
        <w:rPr>
          <w:ins w:id="1223" w:author="David Simons" w:date="2025-06-12T13:00:00Z" w16du:dateUtc="2025-06-12T11:00:00Z"/>
        </w:rPr>
      </w:pPr>
      <w:ins w:id="1224" w:author="David Simons" w:date="2025-06-12T13:00:00Z" w16du:dateUtc="2025-06-12T11:00:00Z">
        <w:r>
          <w:t xml:space="preserve">Supplementary Figure 1: Empirical Cumulative Density Function of the home range radius of rodent and shrew species with data available in the </w:t>
        </w:r>
        <w:proofErr w:type="spellStart"/>
        <w:r>
          <w:t>HomeRange</w:t>
        </w:r>
        <w:proofErr w:type="spellEnd"/>
        <w:r>
          <w:t xml:space="preserve"> dataset. Species that match detected genera in our study include two shrew species </w:t>
        </w:r>
        <w:proofErr w:type="spellStart"/>
        <w:r>
          <w:rPr>
            <w:iCs/>
          </w:rPr>
          <w:t>Crocidura</w:t>
        </w:r>
        <w:proofErr w:type="spellEnd"/>
        <w:r>
          <w:rPr>
            <w:iCs/>
          </w:rPr>
          <w:t xml:space="preserve"> </w:t>
        </w:r>
        <w:proofErr w:type="spellStart"/>
        <w:r>
          <w:rPr>
            <w:iCs/>
          </w:rPr>
          <w:t>leucodon</w:t>
        </w:r>
        <w:proofErr w:type="spellEnd"/>
        <w:r>
          <w:t xml:space="preserve"> and </w:t>
        </w:r>
        <w:proofErr w:type="spellStart"/>
        <w:r>
          <w:rPr>
            <w:iCs/>
          </w:rPr>
          <w:t>Crocidura</w:t>
        </w:r>
        <w:proofErr w:type="spellEnd"/>
        <w:r>
          <w:rPr>
            <w:iCs/>
          </w:rPr>
          <w:t xml:space="preserve"> </w:t>
        </w:r>
        <w:proofErr w:type="spellStart"/>
        <w:r>
          <w:rPr>
            <w:iCs/>
          </w:rPr>
          <w:t>shantungensis</w:t>
        </w:r>
        <w:proofErr w:type="spellEnd"/>
        <w:r>
          <w:t xml:space="preserve"> and two rodent species </w:t>
        </w:r>
        <w:proofErr w:type="spellStart"/>
        <w:r>
          <w:rPr>
            <w:iCs/>
          </w:rPr>
          <w:t>Hylomyscus</w:t>
        </w:r>
        <w:proofErr w:type="spellEnd"/>
        <w:r>
          <w:rPr>
            <w:iCs/>
          </w:rPr>
          <w:t xml:space="preserve"> stella</w:t>
        </w:r>
        <w:r>
          <w:t xml:space="preserve"> and </w:t>
        </w:r>
        <w:proofErr w:type="spellStart"/>
        <w:r>
          <w:rPr>
            <w:iCs/>
          </w:rPr>
          <w:t>Praomys</w:t>
        </w:r>
        <w:proofErr w:type="spellEnd"/>
        <w:r>
          <w:rPr>
            <w:iCs/>
          </w:rPr>
          <w:t xml:space="preserve"> </w:t>
        </w:r>
        <w:proofErr w:type="spellStart"/>
        <w:r>
          <w:rPr>
            <w:iCs/>
          </w:rPr>
          <w:t>tullbergi</w:t>
        </w:r>
        <w:proofErr w:type="spellEnd"/>
        <w:r>
          <w:t xml:space="preserve">. Four species matches to rodent species detected in our </w:t>
        </w:r>
        <w:proofErr w:type="gramStart"/>
        <w:r>
          <w:t>study were</w:t>
        </w:r>
        <w:proofErr w:type="gramEnd"/>
        <w:r>
          <w:t xml:space="preserve"> also included </w:t>
        </w:r>
        <w:proofErr w:type="spellStart"/>
        <w:r>
          <w:rPr>
            <w:iCs/>
          </w:rPr>
          <w:t>Lemniscomys</w:t>
        </w:r>
        <w:proofErr w:type="spellEnd"/>
        <w:r>
          <w:rPr>
            <w:iCs/>
          </w:rPr>
          <w:t xml:space="preserve"> striatus</w:t>
        </w:r>
        <w:r>
          <w:t xml:space="preserve">, </w:t>
        </w:r>
        <w:proofErr w:type="spellStart"/>
        <w:r>
          <w:rPr>
            <w:iCs/>
          </w:rPr>
          <w:t>Mastomys</w:t>
        </w:r>
        <w:proofErr w:type="spellEnd"/>
        <w:r>
          <w:rPr>
            <w:iCs/>
          </w:rPr>
          <w:t xml:space="preserve"> </w:t>
        </w:r>
        <w:proofErr w:type="spellStart"/>
        <w:r>
          <w:rPr>
            <w:iCs/>
          </w:rPr>
          <w:t>natalensis</w:t>
        </w:r>
        <w:proofErr w:type="spellEnd"/>
        <w:r>
          <w:t xml:space="preserve">, </w:t>
        </w:r>
        <w:r>
          <w:rPr>
            <w:iCs/>
          </w:rPr>
          <w:t>Mus musculus</w:t>
        </w:r>
        <w:r>
          <w:t xml:space="preserve"> and </w:t>
        </w:r>
        <w:r>
          <w:rPr>
            <w:iCs/>
          </w:rPr>
          <w:t xml:space="preserve">Rattus </w:t>
        </w:r>
        <w:proofErr w:type="spellStart"/>
        <w:r>
          <w:rPr>
            <w:iCs/>
          </w:rPr>
          <w:t>rattus</w:t>
        </w:r>
        <w:proofErr w:type="spellEnd"/>
        <w:r>
          <w:t xml:space="preserve">. Only </w:t>
        </w:r>
        <w:proofErr w:type="spellStart"/>
        <w:r>
          <w:rPr>
            <w:iCs/>
          </w:rPr>
          <w:t>Lemniscomys</w:t>
        </w:r>
        <w:proofErr w:type="spellEnd"/>
        <w:r>
          <w:rPr>
            <w:iCs/>
          </w:rPr>
          <w:t xml:space="preserve"> striatus</w:t>
        </w:r>
        <w:r>
          <w:t xml:space="preserve"> and </w:t>
        </w:r>
        <w:proofErr w:type="spellStart"/>
        <w:r>
          <w:rPr>
            <w:iCs/>
          </w:rPr>
          <w:t>Mastomys</w:t>
        </w:r>
        <w:proofErr w:type="spellEnd"/>
        <w:r>
          <w:rPr>
            <w:iCs/>
          </w:rPr>
          <w:t xml:space="preserve"> </w:t>
        </w:r>
        <w:proofErr w:type="spellStart"/>
        <w:r>
          <w:rPr>
            <w:iCs/>
          </w:rPr>
          <w:t>natalensis</w:t>
        </w:r>
        <w:proofErr w:type="spellEnd"/>
        <w:r>
          <w:t xml:space="preserve"> contain data from Africa (Uganda and </w:t>
        </w:r>
        <w:r>
          <w:lastRenderedPageBreak/>
          <w:t>Tanzania respectively). The dashed line represents the 30m range radius used for the primary analysis in the current study.</w:t>
        </w:r>
      </w:ins>
    </w:p>
    <w:p w14:paraId="0CE89E14" w14:textId="77777777" w:rsidR="00D67F80" w:rsidRDefault="00000000" w:rsidP="00EB4377">
      <w:pPr>
        <w:pStyle w:val="Heading2"/>
        <w:spacing w:line="480" w:lineRule="auto"/>
        <w:rPr>
          <w:ins w:id="1225" w:author="David Simons" w:date="2025-06-12T13:00:00Z" w16du:dateUtc="2025-06-12T11:00:00Z"/>
        </w:rPr>
      </w:pPr>
      <w:bookmarkStart w:id="1226" w:name="supplementary-figure-2"/>
      <w:bookmarkEnd w:id="1218"/>
      <w:ins w:id="1227" w:author="David Simons" w:date="2025-06-12T13:00:00Z" w16du:dateUtc="2025-06-12T11:00:00Z">
        <w:r>
          <w:t>Supplementary Figure 2</w:t>
        </w:r>
      </w:ins>
    </w:p>
    <w:p w14:paraId="53051ECF" w14:textId="77777777" w:rsidR="00D67F80" w:rsidRDefault="00000000" w:rsidP="00EB4377">
      <w:pPr>
        <w:pStyle w:val="CaptionedFigure"/>
        <w:spacing w:line="480" w:lineRule="auto"/>
        <w:rPr>
          <w:ins w:id="1228" w:author="David Simons" w:date="2025-06-12T13:00:00Z" w16du:dateUtc="2025-06-12T11:00:00Z"/>
        </w:rPr>
      </w:pPr>
      <w:ins w:id="1229" w:author="David Simons" w:date="2025-06-12T13:00:00Z" w16du:dateUtc="2025-06-12T11:00:00Z">
        <w:r>
          <w:rPr>
            <w:noProof/>
          </w:rPr>
          <w:drawing>
            <wp:inline distT="0" distB="0" distL="0" distR="0" wp14:anchorId="13313AAA" wp14:editId="62A4472D">
              <wp:extent cx="5334000" cy="3296832"/>
              <wp:effectExtent l="0" t="0" r="0" b="0"/>
              <wp:docPr id="240" name="Picture" descr="Supplementary Figure 2.1: Estimated abundance at each sampling site for Mastomys natalensi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41" name="Picture" descr="../output/figures/Supplementary_Figure_2_1.png"/>
                      <pic:cNvPicPr>
                        <a:picLocks noChangeAspect="1" noChangeArrowheads="1"/>
                      </pic:cNvPicPr>
                    </pic:nvPicPr>
                    <pic:blipFill>
                      <a:blip r:embed="rId92"/>
                      <a:stretch>
                        <a:fillRect/>
                      </a:stretch>
                    </pic:blipFill>
                    <pic:spPr bwMode="auto">
                      <a:xfrm>
                        <a:off x="0" y="0"/>
                        <a:ext cx="5334000" cy="3296832"/>
                      </a:xfrm>
                      <a:prstGeom prst="rect">
                        <a:avLst/>
                      </a:prstGeom>
                      <a:noFill/>
                      <a:ln w="9525">
                        <a:noFill/>
                        <a:headEnd/>
                        <a:tailEnd/>
                      </a:ln>
                    </pic:spPr>
                  </pic:pic>
                </a:graphicData>
              </a:graphic>
            </wp:inline>
          </w:drawing>
        </w:r>
      </w:ins>
    </w:p>
    <w:p w14:paraId="067BD839" w14:textId="77777777" w:rsidR="00D67F80" w:rsidRDefault="00000000" w:rsidP="00EB4377">
      <w:pPr>
        <w:pStyle w:val="ImageCaption"/>
        <w:spacing w:line="480" w:lineRule="auto"/>
        <w:rPr>
          <w:ins w:id="1230" w:author="David Simons" w:date="2025-06-12T13:00:00Z" w16du:dateUtc="2025-06-12T11:00:00Z"/>
        </w:rPr>
      </w:pPr>
      <w:ins w:id="1231" w:author="David Simons" w:date="2025-06-12T13:00:00Z" w16du:dateUtc="2025-06-12T11:00:00Z">
        <w:r>
          <w:t xml:space="preserve">Supplementary Figure 2.1: Estimated abundance at each sampling site for </w:t>
        </w:r>
        <w:proofErr w:type="spellStart"/>
        <w:r>
          <w:rPr>
            <w:iCs/>
          </w:rPr>
          <w:t>Mastomys</w:t>
        </w:r>
        <w:proofErr w:type="spellEnd"/>
        <w:r>
          <w:rPr>
            <w:iCs/>
          </w:rPr>
          <w:t xml:space="preserve"> </w:t>
        </w:r>
        <w:proofErr w:type="spellStart"/>
        <w:r>
          <w:rPr>
            <w:iCs/>
          </w:rPr>
          <w:t>natalensis</w:t>
        </w:r>
        <w:proofErr w:type="spellEnd"/>
        <w:r>
          <w:t>. The dashed line and number is the median abundance used to infer the population size at this study site.</w:t>
        </w:r>
      </w:ins>
    </w:p>
    <w:p w14:paraId="5822C132" w14:textId="77777777" w:rsidR="00D67F80" w:rsidRDefault="00000000" w:rsidP="00EB4377">
      <w:pPr>
        <w:pStyle w:val="CaptionedFigure"/>
        <w:spacing w:line="480" w:lineRule="auto"/>
        <w:rPr>
          <w:ins w:id="1232" w:author="David Simons" w:date="2025-06-12T13:00:00Z" w16du:dateUtc="2025-06-12T11:00:00Z"/>
        </w:rPr>
      </w:pPr>
      <w:ins w:id="1233" w:author="David Simons" w:date="2025-06-12T13:00:00Z" w16du:dateUtc="2025-06-12T11:00:00Z">
        <w:r>
          <w:rPr>
            <w:noProof/>
          </w:rPr>
          <w:lastRenderedPageBreak/>
          <w:drawing>
            <wp:inline distT="0" distB="0" distL="0" distR="0" wp14:anchorId="534B64C2" wp14:editId="0E655766">
              <wp:extent cx="5334000" cy="3296832"/>
              <wp:effectExtent l="0" t="0" r="0" b="0"/>
              <wp:docPr id="243" name="Picture" descr="Supplementary Figure 2.2: Estimated abundance at each sampling site for Crocidura olivieri.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44" name="Picture" descr="../output/figures/Supplementary_Figure_2_2.png"/>
                      <pic:cNvPicPr>
                        <a:picLocks noChangeAspect="1" noChangeArrowheads="1"/>
                      </pic:cNvPicPr>
                    </pic:nvPicPr>
                    <pic:blipFill>
                      <a:blip r:embed="rId93"/>
                      <a:stretch>
                        <a:fillRect/>
                      </a:stretch>
                    </pic:blipFill>
                    <pic:spPr bwMode="auto">
                      <a:xfrm>
                        <a:off x="0" y="0"/>
                        <a:ext cx="5334000" cy="3296832"/>
                      </a:xfrm>
                      <a:prstGeom prst="rect">
                        <a:avLst/>
                      </a:prstGeom>
                      <a:noFill/>
                      <a:ln w="9525">
                        <a:noFill/>
                        <a:headEnd/>
                        <a:tailEnd/>
                      </a:ln>
                    </pic:spPr>
                  </pic:pic>
                </a:graphicData>
              </a:graphic>
            </wp:inline>
          </w:drawing>
        </w:r>
      </w:ins>
    </w:p>
    <w:p w14:paraId="485A87BC" w14:textId="77777777" w:rsidR="00D67F80" w:rsidRDefault="00000000" w:rsidP="00EB4377">
      <w:pPr>
        <w:pStyle w:val="ImageCaption"/>
        <w:spacing w:line="480" w:lineRule="auto"/>
        <w:rPr>
          <w:ins w:id="1234" w:author="David Simons" w:date="2025-06-12T13:00:00Z" w16du:dateUtc="2025-06-12T11:00:00Z"/>
        </w:rPr>
      </w:pPr>
      <w:ins w:id="1235" w:author="David Simons" w:date="2025-06-12T13:00:00Z" w16du:dateUtc="2025-06-12T11:00:00Z">
        <w:r>
          <w:t xml:space="preserve">Supplementary Figure 2.2: Estimated abundance at each sampling site for </w:t>
        </w:r>
        <w:proofErr w:type="spellStart"/>
        <w:r>
          <w:rPr>
            <w:iCs/>
          </w:rPr>
          <w:t>Crocidura</w:t>
        </w:r>
        <w:proofErr w:type="spellEnd"/>
        <w:r>
          <w:rPr>
            <w:iCs/>
          </w:rPr>
          <w:t xml:space="preserve"> </w:t>
        </w:r>
        <w:proofErr w:type="spellStart"/>
        <w:r>
          <w:rPr>
            <w:iCs/>
          </w:rPr>
          <w:t>olivieri</w:t>
        </w:r>
        <w:proofErr w:type="spellEnd"/>
        <w:r>
          <w:t>. The dashed line and number is the median abundance used to infer the population size at this study site.</w:t>
        </w:r>
      </w:ins>
    </w:p>
    <w:p w14:paraId="541618B4" w14:textId="77777777" w:rsidR="00D67F80" w:rsidRDefault="00000000" w:rsidP="00EB4377">
      <w:pPr>
        <w:pStyle w:val="CaptionedFigure"/>
        <w:spacing w:line="480" w:lineRule="auto"/>
        <w:rPr>
          <w:ins w:id="1236" w:author="David Simons" w:date="2025-06-12T13:00:00Z" w16du:dateUtc="2025-06-12T11:00:00Z"/>
        </w:rPr>
      </w:pPr>
      <w:ins w:id="1237" w:author="David Simons" w:date="2025-06-12T13:00:00Z" w16du:dateUtc="2025-06-12T11:00:00Z">
        <w:r>
          <w:rPr>
            <w:noProof/>
          </w:rPr>
          <w:lastRenderedPageBreak/>
          <w:drawing>
            <wp:inline distT="0" distB="0" distL="0" distR="0" wp14:anchorId="60D68D43" wp14:editId="21F63FCC">
              <wp:extent cx="5334000" cy="3296832"/>
              <wp:effectExtent l="0" t="0" r="0" b="0"/>
              <wp:docPr id="246" name="Picture" descr="Supplementary Figure 2,3: Estimated abundance at each sampling site for Praomys rostratu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47" name="Picture" descr="../output/figures/Supplementary_Figure_2_3.png"/>
                      <pic:cNvPicPr>
                        <a:picLocks noChangeAspect="1" noChangeArrowheads="1"/>
                      </pic:cNvPicPr>
                    </pic:nvPicPr>
                    <pic:blipFill>
                      <a:blip r:embed="rId94"/>
                      <a:stretch>
                        <a:fillRect/>
                      </a:stretch>
                    </pic:blipFill>
                    <pic:spPr bwMode="auto">
                      <a:xfrm>
                        <a:off x="0" y="0"/>
                        <a:ext cx="5334000" cy="3296832"/>
                      </a:xfrm>
                      <a:prstGeom prst="rect">
                        <a:avLst/>
                      </a:prstGeom>
                      <a:noFill/>
                      <a:ln w="9525">
                        <a:noFill/>
                        <a:headEnd/>
                        <a:tailEnd/>
                      </a:ln>
                    </pic:spPr>
                  </pic:pic>
                </a:graphicData>
              </a:graphic>
            </wp:inline>
          </w:drawing>
        </w:r>
      </w:ins>
    </w:p>
    <w:p w14:paraId="6EBE9052" w14:textId="77777777" w:rsidR="00D67F80" w:rsidRDefault="00000000" w:rsidP="00EB4377">
      <w:pPr>
        <w:pStyle w:val="ImageCaption"/>
        <w:spacing w:line="480" w:lineRule="auto"/>
        <w:rPr>
          <w:ins w:id="1238" w:author="David Simons" w:date="2025-06-12T13:00:00Z" w16du:dateUtc="2025-06-12T11:00:00Z"/>
        </w:rPr>
      </w:pPr>
      <w:ins w:id="1239" w:author="David Simons" w:date="2025-06-12T13:00:00Z" w16du:dateUtc="2025-06-12T11:00:00Z">
        <w:r>
          <w:t xml:space="preserve">Supplementary Figure 2,3: Estimated abundance at each sampling site for </w:t>
        </w:r>
        <w:proofErr w:type="spellStart"/>
        <w:r>
          <w:rPr>
            <w:iCs/>
          </w:rPr>
          <w:t>Praomys</w:t>
        </w:r>
        <w:proofErr w:type="spellEnd"/>
        <w:r>
          <w:rPr>
            <w:iCs/>
          </w:rPr>
          <w:t xml:space="preserve"> rostratus</w:t>
        </w:r>
        <w:r>
          <w:t>. The dashed line and number is the median abundance used to infer the population size at this study site.</w:t>
        </w:r>
      </w:ins>
    </w:p>
    <w:p w14:paraId="1FB39F50" w14:textId="77777777" w:rsidR="00D67F80" w:rsidRDefault="00000000" w:rsidP="00EB4377">
      <w:pPr>
        <w:pStyle w:val="CaptionedFigure"/>
        <w:spacing w:line="480" w:lineRule="auto"/>
        <w:rPr>
          <w:ins w:id="1240" w:author="David Simons" w:date="2025-06-12T13:00:00Z" w16du:dateUtc="2025-06-12T11:00:00Z"/>
        </w:rPr>
      </w:pPr>
      <w:ins w:id="1241" w:author="David Simons" w:date="2025-06-12T13:00:00Z" w16du:dateUtc="2025-06-12T11:00:00Z">
        <w:r>
          <w:rPr>
            <w:noProof/>
          </w:rPr>
          <w:lastRenderedPageBreak/>
          <w:drawing>
            <wp:inline distT="0" distB="0" distL="0" distR="0" wp14:anchorId="7EFA43A1" wp14:editId="6201857A">
              <wp:extent cx="5334000" cy="3296832"/>
              <wp:effectExtent l="0" t="0" r="0" b="0"/>
              <wp:docPr id="249" name="Picture" descr="Supplementary Figure 2.4: Estimated abundance at each sampling site for Mus musculu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50" name="Picture" descr="../output/figures/Supplementary_Figure_2_4.png"/>
                      <pic:cNvPicPr>
                        <a:picLocks noChangeAspect="1" noChangeArrowheads="1"/>
                      </pic:cNvPicPr>
                    </pic:nvPicPr>
                    <pic:blipFill>
                      <a:blip r:embed="rId95"/>
                      <a:stretch>
                        <a:fillRect/>
                      </a:stretch>
                    </pic:blipFill>
                    <pic:spPr bwMode="auto">
                      <a:xfrm>
                        <a:off x="0" y="0"/>
                        <a:ext cx="5334000" cy="3296832"/>
                      </a:xfrm>
                      <a:prstGeom prst="rect">
                        <a:avLst/>
                      </a:prstGeom>
                      <a:noFill/>
                      <a:ln w="9525">
                        <a:noFill/>
                        <a:headEnd/>
                        <a:tailEnd/>
                      </a:ln>
                    </pic:spPr>
                  </pic:pic>
                </a:graphicData>
              </a:graphic>
            </wp:inline>
          </w:drawing>
        </w:r>
      </w:ins>
    </w:p>
    <w:p w14:paraId="48F38DEA" w14:textId="77777777" w:rsidR="00D67F80" w:rsidRDefault="00000000" w:rsidP="00EB4377">
      <w:pPr>
        <w:pStyle w:val="ImageCaption"/>
        <w:spacing w:line="480" w:lineRule="auto"/>
        <w:rPr>
          <w:ins w:id="1242" w:author="David Simons" w:date="2025-06-12T13:00:00Z" w16du:dateUtc="2025-06-12T11:00:00Z"/>
        </w:rPr>
      </w:pPr>
      <w:ins w:id="1243" w:author="David Simons" w:date="2025-06-12T13:00:00Z" w16du:dateUtc="2025-06-12T11:00:00Z">
        <w:r>
          <w:t xml:space="preserve">Supplementary Figure 2.4: Estimated abundance at each sampling site for </w:t>
        </w:r>
        <w:r>
          <w:rPr>
            <w:iCs/>
          </w:rPr>
          <w:t>Mus musculus</w:t>
        </w:r>
        <w:r>
          <w:t>. The dashed line and number is the median abundance used to infer the population size at this study site.</w:t>
        </w:r>
      </w:ins>
    </w:p>
    <w:p w14:paraId="42981948" w14:textId="77777777" w:rsidR="00D67F80" w:rsidRDefault="00000000" w:rsidP="00EB4377">
      <w:pPr>
        <w:pStyle w:val="CaptionedFigure"/>
        <w:spacing w:line="480" w:lineRule="auto"/>
        <w:rPr>
          <w:ins w:id="1244" w:author="David Simons" w:date="2025-06-12T13:00:00Z" w16du:dateUtc="2025-06-12T11:00:00Z"/>
        </w:rPr>
      </w:pPr>
      <w:ins w:id="1245" w:author="David Simons" w:date="2025-06-12T13:00:00Z" w16du:dateUtc="2025-06-12T11:00:00Z">
        <w:r>
          <w:rPr>
            <w:noProof/>
          </w:rPr>
          <w:lastRenderedPageBreak/>
          <w:drawing>
            <wp:inline distT="0" distB="0" distL="0" distR="0" wp14:anchorId="6F6A7B40" wp14:editId="63072F99">
              <wp:extent cx="5334000" cy="3296832"/>
              <wp:effectExtent l="0" t="0" r="0" b="0"/>
              <wp:docPr id="252" name="Picture" descr="Supplementary Figure 2.5: Estimated abundance at each sampling site for Rattus rattu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53" name="Picture" descr="../output/figures/Supplementary_Figure_2_5.png"/>
                      <pic:cNvPicPr>
                        <a:picLocks noChangeAspect="1" noChangeArrowheads="1"/>
                      </pic:cNvPicPr>
                    </pic:nvPicPr>
                    <pic:blipFill>
                      <a:blip r:embed="rId96"/>
                      <a:stretch>
                        <a:fillRect/>
                      </a:stretch>
                    </pic:blipFill>
                    <pic:spPr bwMode="auto">
                      <a:xfrm>
                        <a:off x="0" y="0"/>
                        <a:ext cx="5334000" cy="3296832"/>
                      </a:xfrm>
                      <a:prstGeom prst="rect">
                        <a:avLst/>
                      </a:prstGeom>
                      <a:noFill/>
                      <a:ln w="9525">
                        <a:noFill/>
                        <a:headEnd/>
                        <a:tailEnd/>
                      </a:ln>
                    </pic:spPr>
                  </pic:pic>
                </a:graphicData>
              </a:graphic>
            </wp:inline>
          </w:drawing>
        </w:r>
      </w:ins>
    </w:p>
    <w:p w14:paraId="600EBFBD" w14:textId="77777777" w:rsidR="00D67F80" w:rsidRDefault="00000000" w:rsidP="00EB4377">
      <w:pPr>
        <w:pStyle w:val="ImageCaption"/>
        <w:spacing w:line="480" w:lineRule="auto"/>
        <w:rPr>
          <w:ins w:id="1246" w:author="David Simons" w:date="2025-06-12T13:00:00Z" w16du:dateUtc="2025-06-12T11:00:00Z"/>
        </w:rPr>
      </w:pPr>
      <w:ins w:id="1247" w:author="David Simons" w:date="2025-06-12T13:00:00Z" w16du:dateUtc="2025-06-12T11:00:00Z">
        <w:r>
          <w:t xml:space="preserve">Supplementary Figure 2.5: Estimated abundance at each sampling site for </w:t>
        </w:r>
        <w:r>
          <w:rPr>
            <w:iCs/>
          </w:rPr>
          <w:t xml:space="preserve">Rattus </w:t>
        </w:r>
        <w:proofErr w:type="spellStart"/>
        <w:r>
          <w:rPr>
            <w:iCs/>
          </w:rPr>
          <w:t>rattus</w:t>
        </w:r>
        <w:proofErr w:type="spellEnd"/>
        <w:r>
          <w:t>. The dashed line and number is the median abundance used to infer the population size at this study site.</w:t>
        </w:r>
      </w:ins>
    </w:p>
    <w:p w14:paraId="30DE94AC" w14:textId="77777777" w:rsidR="00D67F80" w:rsidRDefault="00000000" w:rsidP="00EB4377">
      <w:pPr>
        <w:pStyle w:val="CaptionedFigure"/>
        <w:spacing w:line="480" w:lineRule="auto"/>
        <w:rPr>
          <w:ins w:id="1248" w:author="David Simons" w:date="2025-06-12T13:00:00Z" w16du:dateUtc="2025-06-12T11:00:00Z"/>
        </w:rPr>
      </w:pPr>
      <w:ins w:id="1249" w:author="David Simons" w:date="2025-06-12T13:00:00Z" w16du:dateUtc="2025-06-12T11:00:00Z">
        <w:r>
          <w:rPr>
            <w:noProof/>
          </w:rPr>
          <w:lastRenderedPageBreak/>
          <w:drawing>
            <wp:inline distT="0" distB="0" distL="0" distR="0" wp14:anchorId="25B9E969" wp14:editId="683C190A">
              <wp:extent cx="5334000" cy="3296832"/>
              <wp:effectExtent l="0" t="0" r="0" b="0"/>
              <wp:docPr id="255" name="Picture" descr="Supplementary Figure 2.6: Estimated abundance at each sampling site for Lophuromys sikapusi.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56" name="Picture" descr="../output/figures/Supplementary_Figure_2_6.png"/>
                      <pic:cNvPicPr>
                        <a:picLocks noChangeAspect="1" noChangeArrowheads="1"/>
                      </pic:cNvPicPr>
                    </pic:nvPicPr>
                    <pic:blipFill>
                      <a:blip r:embed="rId97"/>
                      <a:stretch>
                        <a:fillRect/>
                      </a:stretch>
                    </pic:blipFill>
                    <pic:spPr bwMode="auto">
                      <a:xfrm>
                        <a:off x="0" y="0"/>
                        <a:ext cx="5334000" cy="3296832"/>
                      </a:xfrm>
                      <a:prstGeom prst="rect">
                        <a:avLst/>
                      </a:prstGeom>
                      <a:noFill/>
                      <a:ln w="9525">
                        <a:noFill/>
                        <a:headEnd/>
                        <a:tailEnd/>
                      </a:ln>
                    </pic:spPr>
                  </pic:pic>
                </a:graphicData>
              </a:graphic>
            </wp:inline>
          </w:drawing>
        </w:r>
      </w:ins>
    </w:p>
    <w:p w14:paraId="65FA4A3F" w14:textId="77777777" w:rsidR="00D67F80" w:rsidRDefault="00000000" w:rsidP="00EB4377">
      <w:pPr>
        <w:pStyle w:val="ImageCaption"/>
        <w:spacing w:line="480" w:lineRule="auto"/>
        <w:rPr>
          <w:ins w:id="1250" w:author="David Simons" w:date="2025-06-12T13:00:00Z" w16du:dateUtc="2025-06-12T11:00:00Z"/>
        </w:rPr>
      </w:pPr>
      <w:ins w:id="1251" w:author="David Simons" w:date="2025-06-12T13:00:00Z" w16du:dateUtc="2025-06-12T11:00:00Z">
        <w:r>
          <w:t xml:space="preserve">Supplementary Figure 2.6: Estimated abundance at each sampling site for </w:t>
        </w:r>
        <w:proofErr w:type="spellStart"/>
        <w:r>
          <w:rPr>
            <w:iCs/>
          </w:rPr>
          <w:t>Lophuromys</w:t>
        </w:r>
        <w:proofErr w:type="spellEnd"/>
        <w:r>
          <w:rPr>
            <w:iCs/>
          </w:rPr>
          <w:t xml:space="preserve"> </w:t>
        </w:r>
        <w:proofErr w:type="spellStart"/>
        <w:r>
          <w:rPr>
            <w:iCs/>
          </w:rPr>
          <w:t>sikapusi</w:t>
        </w:r>
        <w:proofErr w:type="spellEnd"/>
        <w:r>
          <w:t>. The dashed line and number is the median abundance used to infer the population size at this study site.</w:t>
        </w:r>
      </w:ins>
    </w:p>
    <w:p w14:paraId="4DFF42D4" w14:textId="77777777" w:rsidR="00D67F80" w:rsidRDefault="00000000" w:rsidP="00EB4377">
      <w:pPr>
        <w:pStyle w:val="CaptionedFigure"/>
        <w:spacing w:line="480" w:lineRule="auto"/>
        <w:rPr>
          <w:ins w:id="1252" w:author="David Simons" w:date="2025-06-12T13:00:00Z" w16du:dateUtc="2025-06-12T11:00:00Z"/>
        </w:rPr>
      </w:pPr>
      <w:ins w:id="1253" w:author="David Simons" w:date="2025-06-12T13:00:00Z" w16du:dateUtc="2025-06-12T11:00:00Z">
        <w:r>
          <w:rPr>
            <w:noProof/>
          </w:rPr>
          <w:lastRenderedPageBreak/>
          <w:drawing>
            <wp:inline distT="0" distB="0" distL="0" distR="0" wp14:anchorId="649981CD" wp14:editId="70158843">
              <wp:extent cx="5334000" cy="3296832"/>
              <wp:effectExtent l="0" t="0" r="0" b="0"/>
              <wp:docPr id="258" name="Picture" descr="Supplementary Figure 2.7: Estimated abundance at each sampling site for Mus setulosu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59" name="Picture" descr="../output/figures/Supplementary_Figure_2_7.png"/>
                      <pic:cNvPicPr>
                        <a:picLocks noChangeAspect="1" noChangeArrowheads="1"/>
                      </pic:cNvPicPr>
                    </pic:nvPicPr>
                    <pic:blipFill>
                      <a:blip r:embed="rId98"/>
                      <a:stretch>
                        <a:fillRect/>
                      </a:stretch>
                    </pic:blipFill>
                    <pic:spPr bwMode="auto">
                      <a:xfrm>
                        <a:off x="0" y="0"/>
                        <a:ext cx="5334000" cy="3296832"/>
                      </a:xfrm>
                      <a:prstGeom prst="rect">
                        <a:avLst/>
                      </a:prstGeom>
                      <a:noFill/>
                      <a:ln w="9525">
                        <a:noFill/>
                        <a:headEnd/>
                        <a:tailEnd/>
                      </a:ln>
                    </pic:spPr>
                  </pic:pic>
                </a:graphicData>
              </a:graphic>
            </wp:inline>
          </w:drawing>
        </w:r>
      </w:ins>
    </w:p>
    <w:p w14:paraId="54B3A717" w14:textId="77777777" w:rsidR="00D67F80" w:rsidRDefault="00000000" w:rsidP="00EB4377">
      <w:pPr>
        <w:pStyle w:val="ImageCaption"/>
        <w:spacing w:line="480" w:lineRule="auto"/>
        <w:rPr>
          <w:ins w:id="1254" w:author="David Simons" w:date="2025-06-12T13:00:00Z" w16du:dateUtc="2025-06-12T11:00:00Z"/>
        </w:rPr>
      </w:pPr>
      <w:ins w:id="1255" w:author="David Simons" w:date="2025-06-12T13:00:00Z" w16du:dateUtc="2025-06-12T11:00:00Z">
        <w:r>
          <w:t xml:space="preserve">Supplementary Figure 2.7: Estimated abundance at each sampling site for </w:t>
        </w:r>
        <w:r>
          <w:rPr>
            <w:iCs/>
          </w:rPr>
          <w:t xml:space="preserve">Mus </w:t>
        </w:r>
        <w:proofErr w:type="spellStart"/>
        <w:r>
          <w:rPr>
            <w:iCs/>
          </w:rPr>
          <w:t>setulosus</w:t>
        </w:r>
        <w:proofErr w:type="spellEnd"/>
        <w:r>
          <w:t>. The dashed line and number is the median abundance used to infer the population size at this study site.</w:t>
        </w:r>
      </w:ins>
    </w:p>
    <w:p w14:paraId="0B1E02A9" w14:textId="77777777" w:rsidR="00D67F80" w:rsidRDefault="00000000" w:rsidP="00EB4377">
      <w:pPr>
        <w:pStyle w:val="CaptionedFigure"/>
        <w:spacing w:line="480" w:lineRule="auto"/>
        <w:rPr>
          <w:ins w:id="1256" w:author="David Simons" w:date="2025-06-12T13:00:00Z" w16du:dateUtc="2025-06-12T11:00:00Z"/>
        </w:rPr>
      </w:pPr>
      <w:ins w:id="1257" w:author="David Simons" w:date="2025-06-12T13:00:00Z" w16du:dateUtc="2025-06-12T11:00:00Z">
        <w:r>
          <w:rPr>
            <w:noProof/>
          </w:rPr>
          <w:lastRenderedPageBreak/>
          <w:drawing>
            <wp:inline distT="0" distB="0" distL="0" distR="0" wp14:anchorId="051956AC" wp14:editId="381EC05A">
              <wp:extent cx="5334000" cy="3296832"/>
              <wp:effectExtent l="0" t="0" r="0" b="0"/>
              <wp:docPr id="261" name="Picture" descr="Supplementary Figure 2.8: Estimated abundance at each sampling site for Crocidura buettikoferi.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62" name="Picture" descr="../output/figures/Supplementary_Figure_2_8.png"/>
                      <pic:cNvPicPr>
                        <a:picLocks noChangeAspect="1" noChangeArrowheads="1"/>
                      </pic:cNvPicPr>
                    </pic:nvPicPr>
                    <pic:blipFill>
                      <a:blip r:embed="rId99"/>
                      <a:stretch>
                        <a:fillRect/>
                      </a:stretch>
                    </pic:blipFill>
                    <pic:spPr bwMode="auto">
                      <a:xfrm>
                        <a:off x="0" y="0"/>
                        <a:ext cx="5334000" cy="3296832"/>
                      </a:xfrm>
                      <a:prstGeom prst="rect">
                        <a:avLst/>
                      </a:prstGeom>
                      <a:noFill/>
                      <a:ln w="9525">
                        <a:noFill/>
                        <a:headEnd/>
                        <a:tailEnd/>
                      </a:ln>
                    </pic:spPr>
                  </pic:pic>
                </a:graphicData>
              </a:graphic>
            </wp:inline>
          </w:drawing>
        </w:r>
      </w:ins>
    </w:p>
    <w:p w14:paraId="1958D70D" w14:textId="77777777" w:rsidR="00D67F80" w:rsidRDefault="00000000" w:rsidP="00EB4377">
      <w:pPr>
        <w:pStyle w:val="ImageCaption"/>
        <w:spacing w:line="480" w:lineRule="auto"/>
        <w:rPr>
          <w:ins w:id="1258" w:author="David Simons" w:date="2025-06-12T13:00:00Z" w16du:dateUtc="2025-06-12T11:00:00Z"/>
        </w:rPr>
      </w:pPr>
      <w:ins w:id="1259" w:author="David Simons" w:date="2025-06-12T13:00:00Z" w16du:dateUtc="2025-06-12T11:00:00Z">
        <w:r>
          <w:t xml:space="preserve">Supplementary Figure 2.8: Estimated abundance at each sampling site for </w:t>
        </w:r>
        <w:proofErr w:type="spellStart"/>
        <w:r>
          <w:rPr>
            <w:iCs/>
          </w:rPr>
          <w:t>Crocidura</w:t>
        </w:r>
        <w:proofErr w:type="spellEnd"/>
        <w:r>
          <w:rPr>
            <w:iCs/>
          </w:rPr>
          <w:t xml:space="preserve"> </w:t>
        </w:r>
        <w:proofErr w:type="spellStart"/>
        <w:r>
          <w:rPr>
            <w:iCs/>
          </w:rPr>
          <w:t>buettikoferi</w:t>
        </w:r>
        <w:proofErr w:type="spellEnd"/>
        <w:r>
          <w:t>. The dashed line and number is the median abundance used to infer the population size at this study site.</w:t>
        </w:r>
      </w:ins>
    </w:p>
    <w:p w14:paraId="003ED668" w14:textId="77777777" w:rsidR="00D67F80" w:rsidRDefault="00000000" w:rsidP="00EB4377">
      <w:pPr>
        <w:pStyle w:val="CaptionedFigure"/>
        <w:spacing w:line="480" w:lineRule="auto"/>
        <w:rPr>
          <w:ins w:id="1260" w:author="David Simons" w:date="2025-06-12T13:00:00Z" w16du:dateUtc="2025-06-12T11:00:00Z"/>
        </w:rPr>
      </w:pPr>
      <w:ins w:id="1261" w:author="David Simons" w:date="2025-06-12T13:00:00Z" w16du:dateUtc="2025-06-12T11:00:00Z">
        <w:r>
          <w:rPr>
            <w:noProof/>
          </w:rPr>
          <w:lastRenderedPageBreak/>
          <w:drawing>
            <wp:inline distT="0" distB="0" distL="0" distR="0" wp14:anchorId="0EC61B8F" wp14:editId="611BEEC6">
              <wp:extent cx="5334000" cy="3296832"/>
              <wp:effectExtent l="0" t="0" r="0" b="0"/>
              <wp:docPr id="264" name="Picture" descr="Supplementary Figure 2.9: Estimated abundance at each sampling site for Crocidura grandicep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65" name="Picture" descr="../output/figures/Supplementary_Figure_2_9.png"/>
                      <pic:cNvPicPr>
                        <a:picLocks noChangeAspect="1" noChangeArrowheads="1"/>
                      </pic:cNvPicPr>
                    </pic:nvPicPr>
                    <pic:blipFill>
                      <a:blip r:embed="rId100"/>
                      <a:stretch>
                        <a:fillRect/>
                      </a:stretch>
                    </pic:blipFill>
                    <pic:spPr bwMode="auto">
                      <a:xfrm>
                        <a:off x="0" y="0"/>
                        <a:ext cx="5334000" cy="3296832"/>
                      </a:xfrm>
                      <a:prstGeom prst="rect">
                        <a:avLst/>
                      </a:prstGeom>
                      <a:noFill/>
                      <a:ln w="9525">
                        <a:noFill/>
                        <a:headEnd/>
                        <a:tailEnd/>
                      </a:ln>
                    </pic:spPr>
                  </pic:pic>
                </a:graphicData>
              </a:graphic>
            </wp:inline>
          </w:drawing>
        </w:r>
      </w:ins>
    </w:p>
    <w:p w14:paraId="05B40E9B" w14:textId="77777777" w:rsidR="00D67F80" w:rsidRDefault="00000000" w:rsidP="00EB4377">
      <w:pPr>
        <w:pStyle w:val="ImageCaption"/>
        <w:spacing w:line="480" w:lineRule="auto"/>
        <w:rPr>
          <w:ins w:id="1262" w:author="David Simons" w:date="2025-06-12T13:00:00Z" w16du:dateUtc="2025-06-12T11:00:00Z"/>
        </w:rPr>
      </w:pPr>
      <w:ins w:id="1263" w:author="David Simons" w:date="2025-06-12T13:00:00Z" w16du:dateUtc="2025-06-12T11:00:00Z">
        <w:r>
          <w:t xml:space="preserve">Supplementary Figure 2.9: Estimated abundance at each sampling site for </w:t>
        </w:r>
        <w:proofErr w:type="spellStart"/>
        <w:r>
          <w:rPr>
            <w:iCs/>
          </w:rPr>
          <w:t>Crocidura</w:t>
        </w:r>
        <w:proofErr w:type="spellEnd"/>
        <w:r>
          <w:rPr>
            <w:iCs/>
          </w:rPr>
          <w:t xml:space="preserve"> </w:t>
        </w:r>
        <w:proofErr w:type="spellStart"/>
        <w:r>
          <w:rPr>
            <w:iCs/>
          </w:rPr>
          <w:t>grandiceps</w:t>
        </w:r>
        <w:proofErr w:type="spellEnd"/>
        <w:r>
          <w:t>. The dashed line and number is the median abundance used to infer the population size at this study site.</w:t>
        </w:r>
      </w:ins>
    </w:p>
    <w:p w14:paraId="67A0F3F9" w14:textId="77777777" w:rsidR="00D67F80" w:rsidRDefault="00000000" w:rsidP="00EB4377">
      <w:pPr>
        <w:pStyle w:val="CaptionedFigure"/>
        <w:spacing w:line="480" w:lineRule="auto"/>
        <w:rPr>
          <w:ins w:id="1264" w:author="David Simons" w:date="2025-06-12T13:00:00Z" w16du:dateUtc="2025-06-12T11:00:00Z"/>
        </w:rPr>
      </w:pPr>
      <w:ins w:id="1265" w:author="David Simons" w:date="2025-06-12T13:00:00Z" w16du:dateUtc="2025-06-12T11:00:00Z">
        <w:r>
          <w:rPr>
            <w:noProof/>
          </w:rPr>
          <w:lastRenderedPageBreak/>
          <w:drawing>
            <wp:inline distT="0" distB="0" distL="0" distR="0" wp14:anchorId="07A41A1E" wp14:editId="3D8AB1DD">
              <wp:extent cx="5334000" cy="3296832"/>
              <wp:effectExtent l="0" t="0" r="0" b="0"/>
              <wp:docPr id="267" name="Picture" descr="Supplementary Figure 2.10: Estimated abundance at each sampling site for Malacomys edwardsi.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68" name="Picture" descr="../output/figures/Supplementary_Figure_2_10.png"/>
                      <pic:cNvPicPr>
                        <a:picLocks noChangeAspect="1" noChangeArrowheads="1"/>
                      </pic:cNvPicPr>
                    </pic:nvPicPr>
                    <pic:blipFill>
                      <a:blip r:embed="rId101"/>
                      <a:stretch>
                        <a:fillRect/>
                      </a:stretch>
                    </pic:blipFill>
                    <pic:spPr bwMode="auto">
                      <a:xfrm>
                        <a:off x="0" y="0"/>
                        <a:ext cx="5334000" cy="3296832"/>
                      </a:xfrm>
                      <a:prstGeom prst="rect">
                        <a:avLst/>
                      </a:prstGeom>
                      <a:noFill/>
                      <a:ln w="9525">
                        <a:noFill/>
                        <a:headEnd/>
                        <a:tailEnd/>
                      </a:ln>
                    </pic:spPr>
                  </pic:pic>
                </a:graphicData>
              </a:graphic>
            </wp:inline>
          </w:drawing>
        </w:r>
      </w:ins>
    </w:p>
    <w:p w14:paraId="24BC915A" w14:textId="77777777" w:rsidR="00D67F80" w:rsidRDefault="00000000" w:rsidP="00EB4377">
      <w:pPr>
        <w:pStyle w:val="ImageCaption"/>
        <w:spacing w:line="480" w:lineRule="auto"/>
        <w:rPr>
          <w:ins w:id="1266" w:author="David Simons" w:date="2025-06-12T13:00:00Z" w16du:dateUtc="2025-06-12T11:00:00Z"/>
        </w:rPr>
      </w:pPr>
      <w:ins w:id="1267" w:author="David Simons" w:date="2025-06-12T13:00:00Z" w16du:dateUtc="2025-06-12T11:00:00Z">
        <w:r>
          <w:t xml:space="preserve">Supplementary Figure 2.10: Estimated abundance at each sampling site for </w:t>
        </w:r>
        <w:proofErr w:type="spellStart"/>
        <w:r>
          <w:rPr>
            <w:iCs/>
          </w:rPr>
          <w:t>Malacomys</w:t>
        </w:r>
        <w:proofErr w:type="spellEnd"/>
        <w:r>
          <w:rPr>
            <w:iCs/>
          </w:rPr>
          <w:t xml:space="preserve"> edwardsi</w:t>
        </w:r>
        <w:r>
          <w:t>. The dashed line and number is the median abundance used to infer the population size at this study site.</w:t>
        </w:r>
      </w:ins>
    </w:p>
    <w:p w14:paraId="712100FC" w14:textId="77777777" w:rsidR="00D67F80" w:rsidRDefault="00000000" w:rsidP="00EB4377">
      <w:pPr>
        <w:pStyle w:val="CaptionedFigure"/>
        <w:spacing w:line="480" w:lineRule="auto"/>
        <w:rPr>
          <w:ins w:id="1268" w:author="David Simons" w:date="2025-06-12T13:00:00Z" w16du:dateUtc="2025-06-12T11:00:00Z"/>
        </w:rPr>
      </w:pPr>
      <w:ins w:id="1269" w:author="David Simons" w:date="2025-06-12T13:00:00Z" w16du:dateUtc="2025-06-12T11:00:00Z">
        <w:r>
          <w:rPr>
            <w:noProof/>
          </w:rPr>
          <w:lastRenderedPageBreak/>
          <w:drawing>
            <wp:inline distT="0" distB="0" distL="0" distR="0" wp14:anchorId="0CD63146" wp14:editId="102CF092">
              <wp:extent cx="5334000" cy="3296832"/>
              <wp:effectExtent l="0" t="0" r="0" b="0"/>
              <wp:docPr id="270" name="Picture" descr="Supplementary Figure 2.11: Estimated abundance at each sampling site for Lemniscomys striatu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71" name="Picture" descr="../output/figures/Supplementary_Figure_2_11.png"/>
                      <pic:cNvPicPr>
                        <a:picLocks noChangeAspect="1" noChangeArrowheads="1"/>
                      </pic:cNvPicPr>
                    </pic:nvPicPr>
                    <pic:blipFill>
                      <a:blip r:embed="rId102"/>
                      <a:stretch>
                        <a:fillRect/>
                      </a:stretch>
                    </pic:blipFill>
                    <pic:spPr bwMode="auto">
                      <a:xfrm>
                        <a:off x="0" y="0"/>
                        <a:ext cx="5334000" cy="3296832"/>
                      </a:xfrm>
                      <a:prstGeom prst="rect">
                        <a:avLst/>
                      </a:prstGeom>
                      <a:noFill/>
                      <a:ln w="9525">
                        <a:noFill/>
                        <a:headEnd/>
                        <a:tailEnd/>
                      </a:ln>
                    </pic:spPr>
                  </pic:pic>
                </a:graphicData>
              </a:graphic>
            </wp:inline>
          </w:drawing>
        </w:r>
      </w:ins>
    </w:p>
    <w:p w14:paraId="1A2FB4D7" w14:textId="77777777" w:rsidR="00D67F80" w:rsidRDefault="00000000" w:rsidP="00EB4377">
      <w:pPr>
        <w:pStyle w:val="ImageCaption"/>
        <w:spacing w:line="480" w:lineRule="auto"/>
        <w:rPr>
          <w:ins w:id="1270" w:author="David Simons" w:date="2025-06-12T13:00:00Z" w16du:dateUtc="2025-06-12T11:00:00Z"/>
        </w:rPr>
      </w:pPr>
      <w:ins w:id="1271" w:author="David Simons" w:date="2025-06-12T13:00:00Z" w16du:dateUtc="2025-06-12T11:00:00Z">
        <w:r>
          <w:t xml:space="preserve">Supplementary Figure 2.11: Estimated abundance at each sampling site for </w:t>
        </w:r>
        <w:proofErr w:type="spellStart"/>
        <w:r>
          <w:rPr>
            <w:iCs/>
          </w:rPr>
          <w:t>Lemniscomys</w:t>
        </w:r>
        <w:proofErr w:type="spellEnd"/>
        <w:r>
          <w:rPr>
            <w:iCs/>
          </w:rPr>
          <w:t xml:space="preserve"> striatus</w:t>
        </w:r>
        <w:r>
          <w:t>. The dashed line and number is the median abundance used to infer the population size at this study site.</w:t>
        </w:r>
      </w:ins>
    </w:p>
    <w:p w14:paraId="33396829" w14:textId="77777777" w:rsidR="00D67F80" w:rsidRDefault="00000000" w:rsidP="00EB4377">
      <w:pPr>
        <w:pStyle w:val="CaptionedFigure"/>
        <w:spacing w:line="480" w:lineRule="auto"/>
        <w:rPr>
          <w:ins w:id="1272" w:author="David Simons" w:date="2025-06-12T13:00:00Z" w16du:dateUtc="2025-06-12T11:00:00Z"/>
        </w:rPr>
      </w:pPr>
      <w:ins w:id="1273" w:author="David Simons" w:date="2025-06-12T13:00:00Z" w16du:dateUtc="2025-06-12T11:00:00Z">
        <w:r>
          <w:rPr>
            <w:noProof/>
          </w:rPr>
          <w:lastRenderedPageBreak/>
          <w:drawing>
            <wp:inline distT="0" distB="0" distL="0" distR="0" wp14:anchorId="2715D5FA" wp14:editId="0BBE8F7F">
              <wp:extent cx="5334000" cy="3296832"/>
              <wp:effectExtent l="0" t="0" r="0" b="0"/>
              <wp:docPr id="273" name="Picture" descr="Supplementary Figure 2.12: Estimated abundance at each sampling site for Other specie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74" name="Picture" descr="../output/figures/Supplementary_Figure_2_12.png"/>
                      <pic:cNvPicPr>
                        <a:picLocks noChangeAspect="1" noChangeArrowheads="1"/>
                      </pic:cNvPicPr>
                    </pic:nvPicPr>
                    <pic:blipFill>
                      <a:blip r:embed="rId103"/>
                      <a:stretch>
                        <a:fillRect/>
                      </a:stretch>
                    </pic:blipFill>
                    <pic:spPr bwMode="auto">
                      <a:xfrm>
                        <a:off x="0" y="0"/>
                        <a:ext cx="5334000" cy="3296832"/>
                      </a:xfrm>
                      <a:prstGeom prst="rect">
                        <a:avLst/>
                      </a:prstGeom>
                      <a:noFill/>
                      <a:ln w="9525">
                        <a:noFill/>
                        <a:headEnd/>
                        <a:tailEnd/>
                      </a:ln>
                    </pic:spPr>
                  </pic:pic>
                </a:graphicData>
              </a:graphic>
            </wp:inline>
          </w:drawing>
        </w:r>
      </w:ins>
    </w:p>
    <w:p w14:paraId="3C5DAE62" w14:textId="77777777" w:rsidR="00D67F80" w:rsidRDefault="00000000" w:rsidP="00EB4377">
      <w:pPr>
        <w:pStyle w:val="ImageCaption"/>
        <w:spacing w:line="480" w:lineRule="auto"/>
        <w:rPr>
          <w:ins w:id="1274" w:author="David Simons" w:date="2025-06-12T13:00:00Z" w16du:dateUtc="2025-06-12T11:00:00Z"/>
        </w:rPr>
      </w:pPr>
      <w:ins w:id="1275" w:author="David Simons" w:date="2025-06-12T13:00:00Z" w16du:dateUtc="2025-06-12T11:00:00Z">
        <w:r>
          <w:t xml:space="preserve">Supplementary Figure 2.12: Estimated abundance at each sampling site for </w:t>
        </w:r>
        <w:proofErr w:type="gramStart"/>
        <w:r>
          <w:t>Other</w:t>
        </w:r>
        <w:proofErr w:type="gramEnd"/>
        <w:r>
          <w:t xml:space="preserve"> species. The dashed line and number is the median abundance used to infer the population size at this study site.</w:t>
        </w:r>
      </w:ins>
    </w:p>
    <w:p w14:paraId="70F7B5FF" w14:textId="77777777" w:rsidR="00D67F80" w:rsidRDefault="00000000" w:rsidP="00EB4377">
      <w:pPr>
        <w:pStyle w:val="Heading2"/>
        <w:spacing w:line="480" w:lineRule="auto"/>
        <w:rPr>
          <w:ins w:id="1276" w:author="David Simons" w:date="2025-06-12T13:00:00Z" w16du:dateUtc="2025-06-12T11:00:00Z"/>
        </w:rPr>
      </w:pPr>
      <w:bookmarkStart w:id="1277" w:name="supplementary-figure-3"/>
      <w:bookmarkEnd w:id="1226"/>
      <w:ins w:id="1278" w:author="David Simons" w:date="2025-06-12T13:00:00Z" w16du:dateUtc="2025-06-12T11:00:00Z">
        <w:r>
          <w:lastRenderedPageBreak/>
          <w:t>Supplementary Figure 3</w:t>
        </w:r>
      </w:ins>
    </w:p>
    <w:p w14:paraId="6A0DF404" w14:textId="77777777" w:rsidR="00D67F80" w:rsidRDefault="00000000" w:rsidP="00EB4377">
      <w:pPr>
        <w:pStyle w:val="CaptionedFigure"/>
        <w:spacing w:line="480" w:lineRule="auto"/>
        <w:rPr>
          <w:ins w:id="1279" w:author="David Simons" w:date="2025-06-12T13:00:00Z" w16du:dateUtc="2025-06-12T11:00:00Z"/>
        </w:rPr>
      </w:pPr>
      <w:ins w:id="1280" w:author="David Simons" w:date="2025-06-12T13:00:00Z" w16du:dateUtc="2025-06-12T11:00:00Z">
        <w:r>
          <w:rPr>
            <w:noProof/>
          </w:rPr>
          <w:drawing>
            <wp:inline distT="0" distB="0" distL="0" distR="0" wp14:anchorId="2893AD0A" wp14:editId="4462316C">
              <wp:extent cx="5334000" cy="6667499"/>
              <wp:effectExtent l="0" t="0" r="0" b="0"/>
              <wp:docPr id="277" name="Picture" descr="Supplementary Figure 3.1: Networks produced from trapping sessions conducted in forest settings. Numbers refer to the trapping session, no individuals were detected in forest during trapping session 8. Observed individuals are shown in solid colours with colour referring to species. Unobserved individuals estimated from abundance modelling are shown in pale colours. Contacts between individuals (edges) are shown for observed individuals only."/>
              <wp:cNvGraphicFramePr/>
              <a:graphic xmlns:a="http://schemas.openxmlformats.org/drawingml/2006/main">
                <a:graphicData uri="http://schemas.openxmlformats.org/drawingml/2006/picture">
                  <pic:pic xmlns:pic="http://schemas.openxmlformats.org/drawingml/2006/picture">
                    <pic:nvPicPr>
                      <pic:cNvPr id="278" name="Picture" descr="../output/figures/Supplementary_Figure_3_1.png"/>
                      <pic:cNvPicPr>
                        <a:picLocks noChangeAspect="1" noChangeArrowheads="1"/>
                      </pic:cNvPicPr>
                    </pic:nvPicPr>
                    <pic:blipFill>
                      <a:blip r:embed="rId104"/>
                      <a:stretch>
                        <a:fillRect/>
                      </a:stretch>
                    </pic:blipFill>
                    <pic:spPr bwMode="auto">
                      <a:xfrm>
                        <a:off x="0" y="0"/>
                        <a:ext cx="5334000" cy="6667499"/>
                      </a:xfrm>
                      <a:prstGeom prst="rect">
                        <a:avLst/>
                      </a:prstGeom>
                      <a:noFill/>
                      <a:ln w="9525">
                        <a:noFill/>
                        <a:headEnd/>
                        <a:tailEnd/>
                      </a:ln>
                    </pic:spPr>
                  </pic:pic>
                </a:graphicData>
              </a:graphic>
            </wp:inline>
          </w:drawing>
        </w:r>
      </w:ins>
    </w:p>
    <w:p w14:paraId="34572B60" w14:textId="77777777" w:rsidR="00D67F80" w:rsidRDefault="00000000" w:rsidP="00EB4377">
      <w:pPr>
        <w:pStyle w:val="ImageCaption"/>
        <w:spacing w:line="480" w:lineRule="auto"/>
        <w:rPr>
          <w:ins w:id="1281" w:author="David Simons" w:date="2025-06-12T13:00:00Z" w16du:dateUtc="2025-06-12T11:00:00Z"/>
        </w:rPr>
      </w:pPr>
      <w:ins w:id="1282" w:author="David Simons" w:date="2025-06-12T13:00:00Z" w16du:dateUtc="2025-06-12T11:00:00Z">
        <w:r>
          <w:t xml:space="preserve">Supplementary Figure 3.1: Networks produced from trapping sessions conducted in forest settings. Numbers refer to the trapping session, no individuals were detected in forest </w:t>
        </w:r>
        <w:r>
          <w:lastRenderedPageBreak/>
          <w:t xml:space="preserve">during trapping session 8. Observed individuals are shown in solid </w:t>
        </w:r>
        <w:proofErr w:type="spellStart"/>
        <w:r>
          <w:t>colours</w:t>
        </w:r>
        <w:proofErr w:type="spellEnd"/>
        <w:r>
          <w:t xml:space="preserve"> with </w:t>
        </w:r>
        <w:proofErr w:type="spellStart"/>
        <w:r>
          <w:t>colour</w:t>
        </w:r>
        <w:proofErr w:type="spellEnd"/>
        <w:r>
          <w:t xml:space="preserve"> referring to species. Unobserved individuals estimated from abundance modelling are shown in pale </w:t>
        </w:r>
        <w:proofErr w:type="spellStart"/>
        <w:r>
          <w:t>colours</w:t>
        </w:r>
        <w:proofErr w:type="spellEnd"/>
        <w:r>
          <w:t>. Contacts between individuals (edges) are shown for observed individuals only.</w:t>
        </w:r>
      </w:ins>
    </w:p>
    <w:p w14:paraId="0F27C743" w14:textId="77777777" w:rsidR="00D67F80" w:rsidRDefault="00000000" w:rsidP="00EB4377">
      <w:pPr>
        <w:pStyle w:val="CaptionedFigure"/>
        <w:spacing w:line="480" w:lineRule="auto"/>
        <w:rPr>
          <w:ins w:id="1283" w:author="David Simons" w:date="2025-06-12T13:00:00Z" w16du:dateUtc="2025-06-12T11:00:00Z"/>
        </w:rPr>
      </w:pPr>
      <w:ins w:id="1284" w:author="David Simons" w:date="2025-06-12T13:00:00Z" w16du:dateUtc="2025-06-12T11:00:00Z">
        <w:r>
          <w:rPr>
            <w:noProof/>
          </w:rPr>
          <w:lastRenderedPageBreak/>
          <w:drawing>
            <wp:inline distT="0" distB="0" distL="0" distR="0" wp14:anchorId="060EDF71" wp14:editId="039EB86A">
              <wp:extent cx="5334000" cy="6667499"/>
              <wp:effectExtent l="0" t="0" r="0" b="0"/>
              <wp:docPr id="280" name="Picture" descr="Supplementary Figure 3.2: Networks produced from trapping sessions conducted in agricultural settings. Numbers refer to the trapping session. Observed individuals are shown in solid colours with colour referring to species. Unobserved individuals estimated from abundance modelling are shown in pale colours. Contacts between individuals (edges) are shown for observed individuals only."/>
              <wp:cNvGraphicFramePr/>
              <a:graphic xmlns:a="http://schemas.openxmlformats.org/drawingml/2006/main">
                <a:graphicData uri="http://schemas.openxmlformats.org/drawingml/2006/picture">
                  <pic:pic xmlns:pic="http://schemas.openxmlformats.org/drawingml/2006/picture">
                    <pic:nvPicPr>
                      <pic:cNvPr id="281" name="Picture" descr="../output/figures/Supplementary_Figure_3_2.png"/>
                      <pic:cNvPicPr>
                        <a:picLocks noChangeAspect="1" noChangeArrowheads="1"/>
                      </pic:cNvPicPr>
                    </pic:nvPicPr>
                    <pic:blipFill>
                      <a:blip r:embed="rId105"/>
                      <a:stretch>
                        <a:fillRect/>
                      </a:stretch>
                    </pic:blipFill>
                    <pic:spPr bwMode="auto">
                      <a:xfrm>
                        <a:off x="0" y="0"/>
                        <a:ext cx="5334000" cy="6667499"/>
                      </a:xfrm>
                      <a:prstGeom prst="rect">
                        <a:avLst/>
                      </a:prstGeom>
                      <a:noFill/>
                      <a:ln w="9525">
                        <a:noFill/>
                        <a:headEnd/>
                        <a:tailEnd/>
                      </a:ln>
                    </pic:spPr>
                  </pic:pic>
                </a:graphicData>
              </a:graphic>
            </wp:inline>
          </w:drawing>
        </w:r>
      </w:ins>
    </w:p>
    <w:p w14:paraId="04141076" w14:textId="77777777" w:rsidR="00D67F80" w:rsidRDefault="00000000" w:rsidP="00EB4377">
      <w:pPr>
        <w:pStyle w:val="ImageCaption"/>
        <w:spacing w:line="480" w:lineRule="auto"/>
        <w:rPr>
          <w:ins w:id="1285" w:author="David Simons" w:date="2025-06-12T13:00:00Z" w16du:dateUtc="2025-06-12T11:00:00Z"/>
        </w:rPr>
      </w:pPr>
      <w:ins w:id="1286" w:author="David Simons" w:date="2025-06-12T13:00:00Z" w16du:dateUtc="2025-06-12T11:00:00Z">
        <w:r>
          <w:t xml:space="preserve">Supplementary Figure 3.2: Networks produced from trapping sessions conducted in agricultural settings. Numbers refer to the trapping session. Observed individuals are shown in solid </w:t>
        </w:r>
        <w:proofErr w:type="spellStart"/>
        <w:r>
          <w:t>colours</w:t>
        </w:r>
        <w:proofErr w:type="spellEnd"/>
        <w:r>
          <w:t xml:space="preserve"> with </w:t>
        </w:r>
        <w:proofErr w:type="spellStart"/>
        <w:r>
          <w:t>colour</w:t>
        </w:r>
        <w:proofErr w:type="spellEnd"/>
        <w:r>
          <w:t xml:space="preserve"> referring to species. Unobserved individuals estimated </w:t>
        </w:r>
        <w:r>
          <w:lastRenderedPageBreak/>
          <w:t xml:space="preserve">from abundance modelling are shown in pale </w:t>
        </w:r>
        <w:proofErr w:type="spellStart"/>
        <w:r>
          <w:t>colours</w:t>
        </w:r>
        <w:proofErr w:type="spellEnd"/>
        <w:r>
          <w:t>. Contacts between individuals (edges) are shown for observed individuals only.</w:t>
        </w:r>
      </w:ins>
    </w:p>
    <w:p w14:paraId="10C83E69" w14:textId="77777777" w:rsidR="00D67F80" w:rsidRDefault="00000000" w:rsidP="00EB4377">
      <w:pPr>
        <w:pStyle w:val="CaptionedFigure"/>
        <w:spacing w:line="480" w:lineRule="auto"/>
        <w:rPr>
          <w:ins w:id="1287" w:author="David Simons" w:date="2025-06-12T13:00:00Z" w16du:dateUtc="2025-06-12T11:00:00Z"/>
        </w:rPr>
      </w:pPr>
      <w:ins w:id="1288" w:author="David Simons" w:date="2025-06-12T13:00:00Z" w16du:dateUtc="2025-06-12T11:00:00Z">
        <w:r>
          <w:rPr>
            <w:noProof/>
          </w:rPr>
          <w:lastRenderedPageBreak/>
          <w:drawing>
            <wp:inline distT="0" distB="0" distL="0" distR="0" wp14:anchorId="7B155D1F" wp14:editId="7DA26B50">
              <wp:extent cx="5334000" cy="6667499"/>
              <wp:effectExtent l="0" t="0" r="0" b="0"/>
              <wp:docPr id="283" name="Picture" descr="Supplementary Figure 3.3: Networks produced from trapping sessions conducted in village settings. Numbers refer to the trapping session. Observed individuals are shown in solid colours with colour referring to species. Unobserved individuals estimated from abundance modelling are shown in pale colours. Contacts between individuals (edges) are shown for observed individuals only."/>
              <wp:cNvGraphicFramePr/>
              <a:graphic xmlns:a="http://schemas.openxmlformats.org/drawingml/2006/main">
                <a:graphicData uri="http://schemas.openxmlformats.org/drawingml/2006/picture">
                  <pic:pic xmlns:pic="http://schemas.openxmlformats.org/drawingml/2006/picture">
                    <pic:nvPicPr>
                      <pic:cNvPr id="284" name="Picture" descr="../output/figures/Supplementary_Figure_3_3.png"/>
                      <pic:cNvPicPr>
                        <a:picLocks noChangeAspect="1" noChangeArrowheads="1"/>
                      </pic:cNvPicPr>
                    </pic:nvPicPr>
                    <pic:blipFill>
                      <a:blip r:embed="rId106"/>
                      <a:stretch>
                        <a:fillRect/>
                      </a:stretch>
                    </pic:blipFill>
                    <pic:spPr bwMode="auto">
                      <a:xfrm>
                        <a:off x="0" y="0"/>
                        <a:ext cx="5334000" cy="6667499"/>
                      </a:xfrm>
                      <a:prstGeom prst="rect">
                        <a:avLst/>
                      </a:prstGeom>
                      <a:noFill/>
                      <a:ln w="9525">
                        <a:noFill/>
                        <a:headEnd/>
                        <a:tailEnd/>
                      </a:ln>
                    </pic:spPr>
                  </pic:pic>
                </a:graphicData>
              </a:graphic>
            </wp:inline>
          </w:drawing>
        </w:r>
      </w:ins>
    </w:p>
    <w:p w14:paraId="6D0EF6D1" w14:textId="77777777" w:rsidR="00D67F80" w:rsidRDefault="00000000" w:rsidP="00EB4377">
      <w:pPr>
        <w:pStyle w:val="ImageCaption"/>
        <w:spacing w:line="480" w:lineRule="auto"/>
        <w:rPr>
          <w:ins w:id="1289" w:author="David Simons" w:date="2025-06-12T13:00:00Z" w16du:dateUtc="2025-06-12T11:00:00Z"/>
        </w:rPr>
      </w:pPr>
      <w:ins w:id="1290" w:author="David Simons" w:date="2025-06-12T13:00:00Z" w16du:dateUtc="2025-06-12T11:00:00Z">
        <w:r>
          <w:t xml:space="preserve">Supplementary Figure 3.3: Networks produced from trapping sessions conducted in village settings. Numbers refer to the trapping session. Observed individuals are shown in solid </w:t>
        </w:r>
        <w:proofErr w:type="spellStart"/>
        <w:r>
          <w:t>colours</w:t>
        </w:r>
        <w:proofErr w:type="spellEnd"/>
        <w:r>
          <w:t xml:space="preserve"> with </w:t>
        </w:r>
        <w:proofErr w:type="spellStart"/>
        <w:r>
          <w:t>colour</w:t>
        </w:r>
        <w:proofErr w:type="spellEnd"/>
        <w:r>
          <w:t xml:space="preserve"> referring to species. Unobserved individuals estimated from </w:t>
        </w:r>
        <w:r>
          <w:lastRenderedPageBreak/>
          <w:t xml:space="preserve">abundance modelling are shown in pale </w:t>
        </w:r>
        <w:proofErr w:type="spellStart"/>
        <w:r>
          <w:t>colours</w:t>
        </w:r>
        <w:proofErr w:type="spellEnd"/>
        <w:r>
          <w:t>. Contacts between individuals (edges) are shown for observed individuals only.</w:t>
        </w:r>
      </w:ins>
    </w:p>
    <w:p w14:paraId="721FA45D" w14:textId="77777777" w:rsidR="00D67F80" w:rsidRDefault="00000000" w:rsidP="00EB4377">
      <w:pPr>
        <w:pStyle w:val="Heading2"/>
        <w:spacing w:line="480" w:lineRule="auto"/>
        <w:rPr>
          <w:ins w:id="1291" w:author="David Simons" w:date="2025-06-12T13:00:00Z" w16du:dateUtc="2025-06-12T11:00:00Z"/>
        </w:rPr>
      </w:pPr>
      <w:bookmarkStart w:id="1292" w:name="supplementary-figure-4"/>
      <w:bookmarkEnd w:id="1277"/>
      <w:ins w:id="1293" w:author="David Simons" w:date="2025-06-12T13:00:00Z" w16du:dateUtc="2025-06-12T11:00:00Z">
        <w:r>
          <w:t>Supplementary Figure 4</w:t>
        </w:r>
      </w:ins>
    </w:p>
    <w:p w14:paraId="42F1681D" w14:textId="77777777" w:rsidR="00D67F80" w:rsidRDefault="00000000" w:rsidP="00EB4377">
      <w:pPr>
        <w:pStyle w:val="CaptionedFigure"/>
        <w:spacing w:line="480" w:lineRule="auto"/>
        <w:rPr>
          <w:ins w:id="1294" w:author="David Simons" w:date="2025-06-12T13:00:00Z" w16du:dateUtc="2025-06-12T11:00:00Z"/>
        </w:rPr>
      </w:pPr>
      <w:ins w:id="1295" w:author="David Simons" w:date="2025-06-12T13:00:00Z" w16du:dateUtc="2025-06-12T11:00:00Z">
        <w:r>
          <w:rPr>
            <w:noProof/>
          </w:rPr>
          <w:drawing>
            <wp:inline distT="0" distB="0" distL="0" distR="0" wp14:anchorId="5AFBE268" wp14:editId="0C29A3D9">
              <wp:extent cx="5334000" cy="4741333"/>
              <wp:effectExtent l="0" t="0" r="0" b="0"/>
              <wp:docPr id="287" name="Picture" descr="Supplementary Figure 4.1: The proportion of contacts between individual small mammals in forest land use. Darker colours indicate increasing proportions of observed contacts to a species (Contact to) from named species (Contact from). Numbers in the cells correspond to the proportion of contacts to a species from a named species. For example, 56% of all contacts to Praomys rostratus are from other P. rostratus while 16% of contacts are from Malacomys edwardsi. Percentages sum to 100% in the Contact to axis, while they may exceed 100% in Contact from. Species are ordered by the total number detected in this study."/>
              <wp:cNvGraphicFramePr/>
              <a:graphic xmlns:a="http://schemas.openxmlformats.org/drawingml/2006/main">
                <a:graphicData uri="http://schemas.openxmlformats.org/drawingml/2006/picture">
                  <pic:pic xmlns:pic="http://schemas.openxmlformats.org/drawingml/2006/picture">
                    <pic:nvPicPr>
                      <pic:cNvPr id="288" name="Picture" descr="../output/figures/Supplementary_Figure_4_1.png"/>
                      <pic:cNvPicPr>
                        <a:picLocks noChangeAspect="1" noChangeArrowheads="1"/>
                      </pic:cNvPicPr>
                    </pic:nvPicPr>
                    <pic:blipFill>
                      <a:blip r:embed="rId107"/>
                      <a:stretch>
                        <a:fillRect/>
                      </a:stretch>
                    </pic:blipFill>
                    <pic:spPr bwMode="auto">
                      <a:xfrm>
                        <a:off x="0" y="0"/>
                        <a:ext cx="5334000" cy="4741333"/>
                      </a:xfrm>
                      <a:prstGeom prst="rect">
                        <a:avLst/>
                      </a:prstGeom>
                      <a:noFill/>
                      <a:ln w="9525">
                        <a:noFill/>
                        <a:headEnd/>
                        <a:tailEnd/>
                      </a:ln>
                    </pic:spPr>
                  </pic:pic>
                </a:graphicData>
              </a:graphic>
            </wp:inline>
          </w:drawing>
        </w:r>
      </w:ins>
    </w:p>
    <w:p w14:paraId="423402C4" w14:textId="77777777" w:rsidR="00D67F80" w:rsidRDefault="00000000" w:rsidP="00EB4377">
      <w:pPr>
        <w:pStyle w:val="ImageCaption"/>
        <w:spacing w:line="480" w:lineRule="auto"/>
        <w:rPr>
          <w:ins w:id="1296" w:author="David Simons" w:date="2025-06-12T13:00:00Z" w16du:dateUtc="2025-06-12T11:00:00Z"/>
        </w:rPr>
      </w:pPr>
      <w:ins w:id="1297" w:author="David Simons" w:date="2025-06-12T13:00:00Z" w16du:dateUtc="2025-06-12T11:00:00Z">
        <w:r>
          <w:t xml:space="preserve">Supplementary Figure 4.1: The proportion of contacts between individual small mammals in forest land use. Darker </w:t>
        </w:r>
        <w:proofErr w:type="spellStart"/>
        <w:r>
          <w:t>colours</w:t>
        </w:r>
        <w:proofErr w:type="spellEnd"/>
        <w:r>
          <w:t xml:space="preserve"> indicate increasing proportions of observed contacts to a species (Contact to) from named species (Contact from). Numbers in the cells correspond to the proportion of contacts to a species from a named species. For example, 56% of all contacts </w:t>
        </w:r>
        <w:proofErr w:type="gramStart"/>
        <w:r>
          <w:t>to</w:t>
        </w:r>
        <w:proofErr w:type="gramEnd"/>
        <w:r>
          <w:t xml:space="preserve"> </w:t>
        </w:r>
        <w:proofErr w:type="spellStart"/>
        <w:r>
          <w:rPr>
            <w:iCs/>
          </w:rPr>
          <w:t>Praomys</w:t>
        </w:r>
        <w:proofErr w:type="spellEnd"/>
        <w:r>
          <w:rPr>
            <w:iCs/>
          </w:rPr>
          <w:t xml:space="preserve"> rostratus</w:t>
        </w:r>
        <w:r>
          <w:t xml:space="preserve"> are from other </w:t>
        </w:r>
        <w:r>
          <w:rPr>
            <w:iCs/>
          </w:rPr>
          <w:t>P. rostratus</w:t>
        </w:r>
        <w:r>
          <w:t xml:space="preserve"> while 16% of contacts are from </w:t>
        </w:r>
        <w:proofErr w:type="spellStart"/>
        <w:r>
          <w:rPr>
            <w:iCs/>
          </w:rPr>
          <w:lastRenderedPageBreak/>
          <w:t>Malacomys</w:t>
        </w:r>
        <w:proofErr w:type="spellEnd"/>
        <w:r>
          <w:rPr>
            <w:iCs/>
          </w:rPr>
          <w:t xml:space="preserve"> edwardsi</w:t>
        </w:r>
        <w:r>
          <w:t xml:space="preserve">. Percentages sum to 100% in the </w:t>
        </w:r>
        <w:r>
          <w:rPr>
            <w:rStyle w:val="VerbatimChar"/>
          </w:rPr>
          <w:t>Contact to</w:t>
        </w:r>
        <w:r>
          <w:t xml:space="preserve"> axis, while they may exceed 100% in </w:t>
        </w:r>
        <w:r>
          <w:rPr>
            <w:rStyle w:val="VerbatimChar"/>
          </w:rPr>
          <w:t>Contact from</w:t>
        </w:r>
        <w:r>
          <w:t>. Species are ordered by the total number detected in this study.</w:t>
        </w:r>
      </w:ins>
    </w:p>
    <w:p w14:paraId="605AF810" w14:textId="77777777" w:rsidR="00D67F80" w:rsidRDefault="00000000" w:rsidP="00EB4377">
      <w:pPr>
        <w:pStyle w:val="CaptionedFigure"/>
        <w:spacing w:line="480" w:lineRule="auto"/>
        <w:rPr>
          <w:ins w:id="1298" w:author="David Simons" w:date="2025-06-12T13:00:00Z" w16du:dateUtc="2025-06-12T11:00:00Z"/>
        </w:rPr>
      </w:pPr>
      <w:ins w:id="1299" w:author="David Simons" w:date="2025-06-12T13:00:00Z" w16du:dateUtc="2025-06-12T11:00:00Z">
        <w:r>
          <w:rPr>
            <w:noProof/>
          </w:rPr>
          <w:drawing>
            <wp:inline distT="0" distB="0" distL="0" distR="0" wp14:anchorId="347F7D2C" wp14:editId="19F1C373">
              <wp:extent cx="5334000" cy="4741333"/>
              <wp:effectExtent l="0" t="0" r="0" b="0"/>
              <wp:docPr id="290" name="Picture" descr="Supplementary Figure 4.2: The proportion of contacts between individual small mammals in village land use. Darker colours indicate increasing proportions of observed contacts to a species (Contact to) from named species (Contact from). Numbers in the cells correspond to the proportion of contacts to a species from a named species. For example, 31% of all contacts to Mastomys natalensis are from other M. natalensis while 44% of contacts are from Rattus rattus. Percentages sum to 100% in the Contact to axis, while they may exceed 100% in Contact from. Species are ordered by the total number detected in this study."/>
              <wp:cNvGraphicFramePr/>
              <a:graphic xmlns:a="http://schemas.openxmlformats.org/drawingml/2006/main">
                <a:graphicData uri="http://schemas.openxmlformats.org/drawingml/2006/picture">
                  <pic:pic xmlns:pic="http://schemas.openxmlformats.org/drawingml/2006/picture">
                    <pic:nvPicPr>
                      <pic:cNvPr id="291" name="Picture" descr="../output/figures/Supplementary_Figure_4_2.png"/>
                      <pic:cNvPicPr>
                        <a:picLocks noChangeAspect="1" noChangeArrowheads="1"/>
                      </pic:cNvPicPr>
                    </pic:nvPicPr>
                    <pic:blipFill>
                      <a:blip r:embed="rId108"/>
                      <a:stretch>
                        <a:fillRect/>
                      </a:stretch>
                    </pic:blipFill>
                    <pic:spPr bwMode="auto">
                      <a:xfrm>
                        <a:off x="0" y="0"/>
                        <a:ext cx="5334000" cy="4741333"/>
                      </a:xfrm>
                      <a:prstGeom prst="rect">
                        <a:avLst/>
                      </a:prstGeom>
                      <a:noFill/>
                      <a:ln w="9525">
                        <a:noFill/>
                        <a:headEnd/>
                        <a:tailEnd/>
                      </a:ln>
                    </pic:spPr>
                  </pic:pic>
                </a:graphicData>
              </a:graphic>
            </wp:inline>
          </w:drawing>
        </w:r>
      </w:ins>
    </w:p>
    <w:p w14:paraId="1CEB5601" w14:textId="77777777" w:rsidR="00D67F80" w:rsidRDefault="00000000" w:rsidP="00EB4377">
      <w:pPr>
        <w:pStyle w:val="ImageCaption"/>
        <w:spacing w:line="480" w:lineRule="auto"/>
        <w:rPr>
          <w:ins w:id="1300" w:author="David Simons" w:date="2025-06-12T13:00:00Z" w16du:dateUtc="2025-06-12T11:00:00Z"/>
        </w:rPr>
      </w:pPr>
      <w:ins w:id="1301" w:author="David Simons" w:date="2025-06-12T13:00:00Z" w16du:dateUtc="2025-06-12T11:00:00Z">
        <w:r>
          <w:t xml:space="preserve">Supplementary Figure 4.2: The proportion of contacts between individual small mammals in village land use. Darker </w:t>
        </w:r>
        <w:proofErr w:type="spellStart"/>
        <w:r>
          <w:t>colours</w:t>
        </w:r>
        <w:proofErr w:type="spellEnd"/>
        <w:r>
          <w:t xml:space="preserve"> indicate increasing proportions of observed contacts to a species (Contact to) from named species (Contact from). Numbers in the cells correspond to the proportion of contacts to a species from a named species. For example, 31% of all contacts to </w:t>
        </w:r>
        <w:proofErr w:type="spellStart"/>
        <w:r>
          <w:rPr>
            <w:iCs/>
          </w:rPr>
          <w:t>Mastomys</w:t>
        </w:r>
        <w:proofErr w:type="spellEnd"/>
        <w:r>
          <w:rPr>
            <w:iCs/>
          </w:rPr>
          <w:t xml:space="preserve"> </w:t>
        </w:r>
        <w:proofErr w:type="spellStart"/>
        <w:r>
          <w:rPr>
            <w:iCs/>
          </w:rPr>
          <w:t>natalensis</w:t>
        </w:r>
        <w:proofErr w:type="spellEnd"/>
        <w:r>
          <w:t xml:space="preserve"> are from other </w:t>
        </w:r>
        <w:r>
          <w:rPr>
            <w:iCs/>
          </w:rPr>
          <w:t xml:space="preserve">M. </w:t>
        </w:r>
        <w:proofErr w:type="spellStart"/>
        <w:r>
          <w:rPr>
            <w:iCs/>
          </w:rPr>
          <w:t>natalensis</w:t>
        </w:r>
        <w:proofErr w:type="spellEnd"/>
        <w:r>
          <w:t xml:space="preserve"> while 44% of </w:t>
        </w:r>
        <w:r>
          <w:lastRenderedPageBreak/>
          <w:t xml:space="preserve">contacts are from </w:t>
        </w:r>
        <w:r>
          <w:rPr>
            <w:iCs/>
          </w:rPr>
          <w:t xml:space="preserve">Rattus </w:t>
        </w:r>
        <w:proofErr w:type="spellStart"/>
        <w:r>
          <w:rPr>
            <w:iCs/>
          </w:rPr>
          <w:t>rattus</w:t>
        </w:r>
        <w:proofErr w:type="spellEnd"/>
        <w:r>
          <w:t xml:space="preserve">. Percentages sum to 100% in the </w:t>
        </w:r>
        <w:r>
          <w:rPr>
            <w:rStyle w:val="VerbatimChar"/>
          </w:rPr>
          <w:t>Contact to</w:t>
        </w:r>
        <w:r>
          <w:t xml:space="preserve"> axis, while they may exceed 100% in </w:t>
        </w:r>
        <w:r>
          <w:rPr>
            <w:rStyle w:val="VerbatimChar"/>
          </w:rPr>
          <w:t>Contact from</w:t>
        </w:r>
        <w:r>
          <w:t>. Species are ordered by the total number detected in this study.</w:t>
        </w:r>
      </w:ins>
    </w:p>
    <w:p w14:paraId="0B4F3630" w14:textId="77777777" w:rsidR="00D67F80" w:rsidRDefault="00000000" w:rsidP="00EB4377">
      <w:pPr>
        <w:pStyle w:val="Heading2"/>
        <w:spacing w:line="480" w:lineRule="auto"/>
        <w:rPr>
          <w:ins w:id="1302" w:author="David Simons" w:date="2025-06-12T13:00:00Z" w16du:dateUtc="2025-06-12T11:00:00Z"/>
        </w:rPr>
      </w:pPr>
      <w:bookmarkStart w:id="1303" w:name="supplementary-figure-5"/>
      <w:bookmarkEnd w:id="1292"/>
      <w:ins w:id="1304" w:author="David Simons" w:date="2025-06-12T13:00:00Z" w16du:dateUtc="2025-06-12T11:00:00Z">
        <w:r>
          <w:lastRenderedPageBreak/>
          <w:t>Supplementary Figure 5</w:t>
        </w:r>
      </w:ins>
    </w:p>
    <w:p w14:paraId="78DE9066" w14:textId="77777777" w:rsidR="00D67F80" w:rsidRDefault="00000000" w:rsidP="00EB4377">
      <w:pPr>
        <w:pStyle w:val="CaptionedFigure"/>
        <w:spacing w:line="480" w:lineRule="auto"/>
        <w:rPr>
          <w:ins w:id="1305" w:author="David Simons" w:date="2025-06-12T13:00:00Z" w16du:dateUtc="2025-06-12T11:00:00Z"/>
        </w:rPr>
      </w:pPr>
      <w:ins w:id="1306" w:author="David Simons" w:date="2025-06-12T13:00:00Z" w16du:dateUtc="2025-06-12T11:00:00Z">
        <w:r>
          <w:rPr>
            <w:noProof/>
          </w:rPr>
          <w:lastRenderedPageBreak/>
          <w:drawing>
            <wp:inline distT="0" distB="0" distL="0" distR="0" wp14:anchorId="6AE3CAAC" wp14:editId="3FE315A8">
              <wp:extent cx="5334000" cy="8382000"/>
              <wp:effectExtent l="0" t="0" r="0" b="0"/>
              <wp:docPr id="294" name="Picture" descr="Supplementary Figure 5.1: Random effects meta-analysis of ERGM network models reporting the odds of a contact being observed for M natalensis for the first sensitivity analysis by changing the buffer radius to 15m. A) The odds ratio of a contact being observed for M. natalensis in Agricultural or Village land use types. The finding of reduced odds of an observed edge is consistent with the main analysis (buffer radius = 30m). B) The odds ratio of a contact being observed between M. natalensis and an individual of a different rodent species. The finding of reduced odds of an interspecific edge is consistent with the main analysis. C) The odds ratio of a contact being observed between M. natalensis and another M. natalensis. This finding of increased odds of observing an intraspecific contact is consistent with the main analysis."/>
              <wp:cNvGraphicFramePr/>
              <a:graphic xmlns:a="http://schemas.openxmlformats.org/drawingml/2006/main">
                <a:graphicData uri="http://schemas.openxmlformats.org/drawingml/2006/picture">
                  <pic:pic xmlns:pic="http://schemas.openxmlformats.org/drawingml/2006/picture">
                    <pic:nvPicPr>
                      <pic:cNvPr id="295" name="Picture" descr="../output/figures/Supplementary_Figure_5_1.png"/>
                      <pic:cNvPicPr>
                        <a:picLocks noChangeAspect="1" noChangeArrowheads="1"/>
                      </pic:cNvPicPr>
                    </pic:nvPicPr>
                    <pic:blipFill>
                      <a:blip r:embed="rId109"/>
                      <a:stretch>
                        <a:fillRect/>
                      </a:stretch>
                    </pic:blipFill>
                    <pic:spPr bwMode="auto">
                      <a:xfrm>
                        <a:off x="0" y="0"/>
                        <a:ext cx="5334000" cy="8382000"/>
                      </a:xfrm>
                      <a:prstGeom prst="rect">
                        <a:avLst/>
                      </a:prstGeom>
                      <a:noFill/>
                      <a:ln w="9525">
                        <a:noFill/>
                        <a:headEnd/>
                        <a:tailEnd/>
                      </a:ln>
                    </pic:spPr>
                  </pic:pic>
                </a:graphicData>
              </a:graphic>
            </wp:inline>
          </w:drawing>
        </w:r>
      </w:ins>
    </w:p>
    <w:p w14:paraId="0D568568" w14:textId="77777777" w:rsidR="00D67F80" w:rsidRDefault="00000000" w:rsidP="00EB4377">
      <w:pPr>
        <w:pStyle w:val="ImageCaption"/>
        <w:spacing w:line="480" w:lineRule="auto"/>
        <w:rPr>
          <w:ins w:id="1307" w:author="David Simons" w:date="2025-06-12T13:00:00Z" w16du:dateUtc="2025-06-12T11:00:00Z"/>
        </w:rPr>
      </w:pPr>
      <w:ins w:id="1308" w:author="David Simons" w:date="2025-06-12T13:00:00Z" w16du:dateUtc="2025-06-12T11:00:00Z">
        <w:r>
          <w:lastRenderedPageBreak/>
          <w:t xml:space="preserve">Supplementary Figure 5.1: Random effects meta-analysis of ERGM network models reporting the odds of a contact being observed for </w:t>
        </w:r>
        <w:r>
          <w:rPr>
            <w:iCs/>
          </w:rPr>
          <w:t xml:space="preserve">M </w:t>
        </w:r>
        <w:proofErr w:type="spellStart"/>
        <w:r>
          <w:rPr>
            <w:iCs/>
          </w:rPr>
          <w:t>natalensis</w:t>
        </w:r>
        <w:proofErr w:type="spellEnd"/>
        <w:r>
          <w:t xml:space="preserve"> for the first sensitivity analysis by changing the buffer radius to 15m. A) The odds ratio of a contact being observed for </w:t>
        </w:r>
        <w:r>
          <w:rPr>
            <w:iCs/>
          </w:rPr>
          <w:t xml:space="preserve">M. </w:t>
        </w:r>
        <w:proofErr w:type="spellStart"/>
        <w:r>
          <w:rPr>
            <w:iCs/>
          </w:rPr>
          <w:t>natalensis</w:t>
        </w:r>
        <w:proofErr w:type="spellEnd"/>
        <w:r>
          <w:t xml:space="preserve"> in Agricultural or Village land use types. The finding of reduced odds of an observed edge is consistent with the main analysis (buffer radius = 30m). B) The odds ratio of a contact being observed between </w:t>
        </w:r>
        <w:r>
          <w:rPr>
            <w:iCs/>
          </w:rPr>
          <w:t xml:space="preserve">M. </w:t>
        </w:r>
        <w:proofErr w:type="spellStart"/>
        <w:r>
          <w:rPr>
            <w:iCs/>
          </w:rPr>
          <w:t>natalensis</w:t>
        </w:r>
        <w:proofErr w:type="spellEnd"/>
        <w:r>
          <w:t xml:space="preserve"> and an individual of a different rodent species. The finding of reduced odds of an interspecific edge is consistent with the main analysis. C) The odds ratio of a contact being observed between </w:t>
        </w:r>
        <w:r>
          <w:rPr>
            <w:iCs/>
          </w:rPr>
          <w:t xml:space="preserve">M. </w:t>
        </w:r>
        <w:proofErr w:type="spellStart"/>
        <w:r>
          <w:rPr>
            <w:iCs/>
          </w:rPr>
          <w:t>natalensis</w:t>
        </w:r>
        <w:proofErr w:type="spellEnd"/>
        <w:r>
          <w:t xml:space="preserve"> and another </w:t>
        </w:r>
        <w:r>
          <w:rPr>
            <w:iCs/>
          </w:rPr>
          <w:t xml:space="preserve">M. </w:t>
        </w:r>
        <w:proofErr w:type="spellStart"/>
        <w:r>
          <w:rPr>
            <w:iCs/>
          </w:rPr>
          <w:t>natalensis</w:t>
        </w:r>
        <w:proofErr w:type="spellEnd"/>
        <w:r>
          <w:t>. This finding of increased odds of observing an intraspecific contact is consistent with the main analysis.</w:t>
        </w:r>
      </w:ins>
    </w:p>
    <w:p w14:paraId="4B488D12" w14:textId="77777777" w:rsidR="00D67F80" w:rsidRDefault="00000000" w:rsidP="00EB4377">
      <w:pPr>
        <w:pStyle w:val="CaptionedFigure"/>
        <w:spacing w:line="480" w:lineRule="auto"/>
        <w:rPr>
          <w:ins w:id="1309" w:author="David Simons" w:date="2025-06-12T13:00:00Z" w16du:dateUtc="2025-06-12T11:00:00Z"/>
        </w:rPr>
      </w:pPr>
      <w:ins w:id="1310" w:author="David Simons" w:date="2025-06-12T13:00:00Z" w16du:dateUtc="2025-06-12T11:00:00Z">
        <w:r>
          <w:rPr>
            <w:noProof/>
          </w:rPr>
          <w:lastRenderedPageBreak/>
          <w:drawing>
            <wp:inline distT="0" distB="0" distL="0" distR="0" wp14:anchorId="05C29A89" wp14:editId="15AF3EB5">
              <wp:extent cx="5334000" cy="8382000"/>
              <wp:effectExtent l="0" t="0" r="0" b="0"/>
              <wp:docPr id="297" name="Picture" descr="Supplementary Figure 5.2: Random effects meta-analysis of ERGM network models reporting the odds of a contact being observed for M natalensis for the second sensitivity analysis by changing the buffer radius to 50m. A) The odds ratio of a contact being observed for M. natalensis in Agricultural or Village land use types. The finding of reduced odds of an observed edge is consistent with the main analysis (buffer radius = 30m). B) The odds ratio of a contact being observed between M. natalensis and an individual of a different rodent species. The finding of reduced odds of an interspecific edge is consistent with the main analysis. C) The odds ratio of a contact being observed between M. natalensis and another M. natalensis. This finding of increased odds of observing an intraspecific contact is consistent with the main analysis."/>
              <wp:cNvGraphicFramePr/>
              <a:graphic xmlns:a="http://schemas.openxmlformats.org/drawingml/2006/main">
                <a:graphicData uri="http://schemas.openxmlformats.org/drawingml/2006/picture">
                  <pic:pic xmlns:pic="http://schemas.openxmlformats.org/drawingml/2006/picture">
                    <pic:nvPicPr>
                      <pic:cNvPr id="298" name="Picture" descr="../output/figures/Supplementary_Figure_5_2.png"/>
                      <pic:cNvPicPr>
                        <a:picLocks noChangeAspect="1" noChangeArrowheads="1"/>
                      </pic:cNvPicPr>
                    </pic:nvPicPr>
                    <pic:blipFill>
                      <a:blip r:embed="rId110"/>
                      <a:stretch>
                        <a:fillRect/>
                      </a:stretch>
                    </pic:blipFill>
                    <pic:spPr bwMode="auto">
                      <a:xfrm>
                        <a:off x="0" y="0"/>
                        <a:ext cx="5334000" cy="8382000"/>
                      </a:xfrm>
                      <a:prstGeom prst="rect">
                        <a:avLst/>
                      </a:prstGeom>
                      <a:noFill/>
                      <a:ln w="9525">
                        <a:noFill/>
                        <a:headEnd/>
                        <a:tailEnd/>
                      </a:ln>
                    </pic:spPr>
                  </pic:pic>
                </a:graphicData>
              </a:graphic>
            </wp:inline>
          </w:drawing>
        </w:r>
      </w:ins>
    </w:p>
    <w:p w14:paraId="3958BE69" w14:textId="77777777" w:rsidR="00D67F80" w:rsidRDefault="00000000">
      <w:pPr>
        <w:pStyle w:val="ImageCaption"/>
        <w:spacing w:line="480" w:lineRule="auto"/>
        <w:pPrChange w:id="1311" w:author="David Simons" w:date="2025-06-12T13:00:00Z" w16du:dateUtc="2025-06-12T11:00:00Z">
          <w:pPr>
            <w:pStyle w:val="Bibliography"/>
            <w:spacing w:line="480" w:lineRule="auto"/>
          </w:pPr>
        </w:pPrChange>
      </w:pPr>
      <w:ins w:id="1312" w:author="David Simons" w:date="2025-06-12T13:00:00Z" w16du:dateUtc="2025-06-12T11:00:00Z">
        <w:r>
          <w:lastRenderedPageBreak/>
          <w:t xml:space="preserve">Supplementary Figure 5.2: Random effects meta-analysis of ERGM network models reporting the odds of a contact being observed for </w:t>
        </w:r>
        <w:r>
          <w:rPr>
            <w:iCs/>
          </w:rPr>
          <w:t xml:space="preserve">M </w:t>
        </w:r>
        <w:proofErr w:type="spellStart"/>
        <w:r>
          <w:rPr>
            <w:iCs/>
          </w:rPr>
          <w:t>natalensis</w:t>
        </w:r>
        <w:proofErr w:type="spellEnd"/>
        <w:r>
          <w:t xml:space="preserve"> for the second sensitivity analysis by changing the buffer radius to 50m. A) The odds ratio of a contact being observed for </w:t>
        </w:r>
        <w:r>
          <w:rPr>
            <w:iCs/>
          </w:rPr>
          <w:t xml:space="preserve">M. </w:t>
        </w:r>
        <w:proofErr w:type="spellStart"/>
        <w:r>
          <w:rPr>
            <w:iCs/>
          </w:rPr>
          <w:t>natalensis</w:t>
        </w:r>
        <w:proofErr w:type="spellEnd"/>
        <w:r>
          <w:t xml:space="preserve"> in Agricultural or Village land use types. The finding of reduced odds of an observed edge is consistent with the main analysis (buffer radius = 30m). B) The odds ratio of a contact being observed between </w:t>
        </w:r>
        <w:r>
          <w:rPr>
            <w:iCs/>
          </w:rPr>
          <w:t xml:space="preserve">M. </w:t>
        </w:r>
        <w:proofErr w:type="spellStart"/>
        <w:r>
          <w:rPr>
            <w:iCs/>
          </w:rPr>
          <w:t>natalensis</w:t>
        </w:r>
        <w:proofErr w:type="spellEnd"/>
        <w:r>
          <w:t xml:space="preserve"> and an individual of a different rodent species. The finding of reduced odds of an interspecific edge is consistent with the main analysis. C) The odds ratio of a contact being observed between </w:t>
        </w:r>
        <w:r>
          <w:rPr>
            <w:iCs/>
          </w:rPr>
          <w:t xml:space="preserve">M. </w:t>
        </w:r>
        <w:proofErr w:type="spellStart"/>
        <w:r>
          <w:rPr>
            <w:iCs/>
          </w:rPr>
          <w:t>natalensis</w:t>
        </w:r>
        <w:proofErr w:type="spellEnd"/>
        <w:r>
          <w:t xml:space="preserve"> and another </w:t>
        </w:r>
        <w:r>
          <w:rPr>
            <w:iCs/>
          </w:rPr>
          <w:t xml:space="preserve">M. </w:t>
        </w:r>
        <w:proofErr w:type="spellStart"/>
        <w:r>
          <w:rPr>
            <w:iCs/>
          </w:rPr>
          <w:t>natalensis</w:t>
        </w:r>
        <w:proofErr w:type="spellEnd"/>
        <w:r>
          <w:t>. This finding of increased odds of observing an intraspecific contact is consistent with the main analysis.</w:t>
        </w:r>
      </w:ins>
      <w:bookmarkEnd w:id="1212"/>
      <w:bookmarkEnd w:id="1303"/>
    </w:p>
    <w:sectPr w:rsidR="00D67F80" w:rsidSect="00EB4377">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FEBB3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10619611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vid Simons">
    <w15:presenceInfo w15:providerId="None" w15:userId="David Simo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F80"/>
    <w:rsid w:val="000178D8"/>
    <w:rsid w:val="000511E8"/>
    <w:rsid w:val="00062675"/>
    <w:rsid w:val="00142283"/>
    <w:rsid w:val="002B72CC"/>
    <w:rsid w:val="003309EF"/>
    <w:rsid w:val="003E3170"/>
    <w:rsid w:val="00474D24"/>
    <w:rsid w:val="00603139"/>
    <w:rsid w:val="00666736"/>
    <w:rsid w:val="00686254"/>
    <w:rsid w:val="006F44D7"/>
    <w:rsid w:val="007C0753"/>
    <w:rsid w:val="007C0E57"/>
    <w:rsid w:val="007E3714"/>
    <w:rsid w:val="009461BE"/>
    <w:rsid w:val="009E1BF6"/>
    <w:rsid w:val="00B264B8"/>
    <w:rsid w:val="00B32E80"/>
    <w:rsid w:val="00B5387A"/>
    <w:rsid w:val="00C04547"/>
    <w:rsid w:val="00C30CEC"/>
    <w:rsid w:val="00D67F80"/>
    <w:rsid w:val="00E308AA"/>
    <w:rsid w:val="00EB43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545539"/>
  <w15:docId w15:val="{66A0EA20-917C-4633-BE56-21E895212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142283"/>
    <w:pPr>
      <w:spacing w:after="80"/>
      <w:contextualSpacing/>
      <w:jc w:val="center"/>
      <w:pPrChange w:id="0" w:author="David Simons" w:date="2025-06-12T13:00:00Z">
        <w:pPr>
          <w:spacing w:after="80"/>
          <w:contextualSpacing/>
          <w:jc w:val="center"/>
        </w:pPr>
      </w:pPrChange>
    </w:pPr>
    <w:rPr>
      <w:rFonts w:asciiTheme="majorHAnsi" w:eastAsiaTheme="majorEastAsia" w:hAnsiTheme="majorHAnsi" w:cstheme="majorBidi"/>
      <w:spacing w:val="-10"/>
      <w:kern w:val="28"/>
      <w:sz w:val="56"/>
      <w:szCs w:val="56"/>
      <w:rPrChange w:id="0" w:author="David Simons" w:date="2025-06-12T13:00:00Z">
        <w:rPr>
          <w:rFonts w:asciiTheme="majorHAnsi" w:eastAsiaTheme="majorEastAsia" w:hAnsiTheme="majorHAnsi" w:cstheme="majorBidi"/>
          <w:spacing w:val="-10"/>
          <w:kern w:val="28"/>
          <w:sz w:val="56"/>
          <w:szCs w:val="56"/>
          <w:lang w:val="en-US" w:eastAsia="en-US" w:bidi="ar-SA"/>
        </w:rPr>
      </w:rPrChange>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rsid w:val="00142283"/>
    <w:pPr>
      <w:spacing w:before="100" w:after="100"/>
      <w:ind w:left="480" w:right="480"/>
      <w:pPrChange w:id="1" w:author="David Simons" w:date="2025-06-12T13:00:00Z">
        <w:pPr>
          <w:spacing w:before="100" w:after="100"/>
          <w:ind w:left="480" w:right="480"/>
        </w:pPr>
      </w:pPrChange>
    </w:pPr>
    <w:rPr>
      <w:rPrChange w:id="1" w:author="David Simons" w:date="2025-06-12T13:00:00Z">
        <w:rPr>
          <w:rFonts w:asciiTheme="minorHAnsi" w:eastAsiaTheme="minorHAnsi" w:hAnsiTheme="minorHAnsi" w:cstheme="minorBidi"/>
          <w:sz w:val="24"/>
          <w:szCs w:val="24"/>
          <w:lang w:val="en-US" w:eastAsia="en-US" w:bidi="ar-SA"/>
        </w:rPr>
      </w:rPrChange>
    </w:r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rsid w:val="00142283"/>
    <w:pPr>
      <w:spacing w:before="100" w:after="100"/>
      <w:ind w:left="480" w:right="480"/>
      <w:pPrChange w:id="2" w:author="David Simons" w:date="2025-06-12T13:00:00Z">
        <w:pPr>
          <w:spacing w:before="100" w:after="100"/>
          <w:ind w:left="480" w:right="480"/>
        </w:pPr>
      </w:pPrChange>
    </w:pPr>
    <w:rPr>
      <w:rPrChange w:id="2" w:author="David Simons" w:date="2025-06-12T13:00:00Z">
        <w:rPr>
          <w:rFonts w:asciiTheme="minorHAnsi" w:eastAsiaTheme="minorHAnsi" w:hAnsiTheme="minorHAnsi" w:cstheme="minorBidi"/>
          <w:sz w:val="24"/>
          <w:szCs w:val="24"/>
          <w:lang w:val="en-US" w:eastAsia="en-US" w:bidi="ar-SA"/>
        </w:rPr>
      </w:rPrChange>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42283"/>
    <w:pPr>
      <w:spacing w:after="120"/>
      <w:pPrChange w:id="3" w:author="David Simons" w:date="2025-06-12T13:00:00Z">
        <w:pPr>
          <w:spacing w:after="120"/>
        </w:pPr>
      </w:pPrChange>
    </w:pPr>
    <w:rPr>
      <w:i/>
      <w:rPrChange w:id="3" w:author="David Simons" w:date="2025-06-12T13:00:00Z">
        <w:rPr>
          <w:rFonts w:asciiTheme="minorHAnsi" w:eastAsiaTheme="minorHAnsi" w:hAnsiTheme="minorHAnsi" w:cstheme="minorBidi"/>
          <w:i/>
          <w:sz w:val="24"/>
          <w:szCs w:val="24"/>
          <w:lang w:val="en-US" w:eastAsia="en-US" w:bidi="ar-SA"/>
        </w:rPr>
      </w:rPrChange>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sid w:val="00142283"/>
    <w:rPr>
      <w:i w:val="0"/>
    </w:rPr>
  </w:style>
  <w:style w:type="character" w:styleId="FootnoteReference">
    <w:name w:val="footnote reference"/>
    <w:basedOn w:val="CaptionChar"/>
    <w:rsid w:val="00142283"/>
    <w:rPr>
      <w:i w:val="0"/>
      <w:vertAlign w:val="superscript"/>
      <w:rPrChange w:id="4" w:author="David Simons" w:date="2025-06-12T13:00:00Z">
        <w:rPr>
          <w:vertAlign w:val="superscript"/>
        </w:rPr>
      </w:rPrChange>
    </w:rPr>
  </w:style>
  <w:style w:type="character" w:styleId="Hyperlink">
    <w:name w:val="Hyperlink"/>
    <w:basedOn w:val="CaptionChar"/>
    <w:rsid w:val="00142283"/>
    <w:rPr>
      <w:i w:val="0"/>
      <w:color w:val="156082" w:themeColor="accent1"/>
      <w:rPrChange w:id="5" w:author="David Simons" w:date="2025-06-12T13:00:00Z">
        <w:rPr>
          <w:color w:val="156082" w:themeColor="accent1"/>
        </w:rPr>
      </w:rPrChange>
    </w:rPr>
  </w:style>
  <w:style w:type="paragraph" w:styleId="TOCHeading">
    <w:name w:val="TOC Heading"/>
    <w:basedOn w:val="Heading1"/>
    <w:next w:val="BodyText"/>
    <w:uiPriority w:val="39"/>
    <w:unhideWhenUsed/>
    <w:qFormat/>
    <w:rsid w:val="00142283"/>
    <w:pPr>
      <w:spacing w:before="240" w:line="259" w:lineRule="auto"/>
      <w:outlineLvl w:val="9"/>
      <w:pPrChange w:id="6" w:author="David Simons" w:date="2025-06-12T13:00:00Z">
        <w:pPr>
          <w:keepNext/>
          <w:keepLines/>
          <w:spacing w:before="240" w:after="80" w:line="259" w:lineRule="auto"/>
        </w:pPr>
      </w:pPrChange>
    </w:pPr>
    <w:rPr>
      <w:rPrChange w:id="6" w:author="David Simons" w:date="2025-06-12T13:00:00Z">
        <w:rPr>
          <w:rFonts w:asciiTheme="majorHAnsi" w:eastAsiaTheme="majorEastAsia" w:hAnsiTheme="majorHAnsi" w:cstheme="majorBidi"/>
          <w:color w:val="0F4761" w:themeColor="accent1" w:themeShade="BF"/>
          <w:sz w:val="40"/>
          <w:szCs w:val="40"/>
          <w:lang w:val="en-US" w:eastAsia="en-US" w:bidi="ar-SA"/>
        </w:rPr>
      </w:rPrChange>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sid w:val="00142283"/>
    <w:rPr>
      <w:rFonts w:ascii="Consolas" w:hAnsi="Consolas"/>
      <w:b/>
      <w:i w:val="0"/>
      <w:color w:val="204A87"/>
      <w:sz w:val="22"/>
      <w:shd w:val="clear" w:color="auto" w:fill="F8F8F8"/>
      <w:rPrChange w:id="7" w:author="David Simons" w:date="2025-06-12T13:00:00Z">
        <w:rPr>
          <w:rFonts w:ascii="Consolas" w:hAnsi="Consolas"/>
          <w:b/>
          <w:color w:val="204A87"/>
          <w:sz w:val="22"/>
          <w:shd w:val="clear" w:color="auto" w:fill="F8F8F8"/>
        </w:rPr>
      </w:rPrChange>
    </w:rPr>
  </w:style>
  <w:style w:type="character" w:customStyle="1" w:styleId="DataTypeTok">
    <w:name w:val="DataTypeTok"/>
    <w:basedOn w:val="VerbatimChar"/>
    <w:rsid w:val="00142283"/>
    <w:rPr>
      <w:rFonts w:ascii="Consolas" w:hAnsi="Consolas"/>
      <w:i w:val="0"/>
      <w:color w:val="204A87"/>
      <w:sz w:val="22"/>
      <w:shd w:val="clear" w:color="auto" w:fill="F8F8F8"/>
      <w:rPrChange w:id="8" w:author="David Simons" w:date="2025-06-12T13:00:00Z">
        <w:rPr>
          <w:rFonts w:ascii="Consolas" w:hAnsi="Consolas"/>
          <w:color w:val="204A87"/>
          <w:sz w:val="22"/>
          <w:shd w:val="clear" w:color="auto" w:fill="F8F8F8"/>
        </w:rPr>
      </w:rPrChange>
    </w:rPr>
  </w:style>
  <w:style w:type="character" w:customStyle="1" w:styleId="DecValTok">
    <w:name w:val="DecValTok"/>
    <w:basedOn w:val="VerbatimChar"/>
    <w:rsid w:val="00142283"/>
    <w:rPr>
      <w:rFonts w:ascii="Consolas" w:hAnsi="Consolas"/>
      <w:i w:val="0"/>
      <w:color w:val="0000CF"/>
      <w:sz w:val="22"/>
      <w:shd w:val="clear" w:color="auto" w:fill="F8F8F8"/>
      <w:rPrChange w:id="9" w:author="David Simons" w:date="2025-06-12T13:00:00Z">
        <w:rPr>
          <w:rFonts w:ascii="Consolas" w:hAnsi="Consolas"/>
          <w:color w:val="0000CF"/>
          <w:sz w:val="22"/>
          <w:shd w:val="clear" w:color="auto" w:fill="F8F8F8"/>
        </w:rPr>
      </w:rPrChange>
    </w:rPr>
  </w:style>
  <w:style w:type="character" w:customStyle="1" w:styleId="BaseNTok">
    <w:name w:val="BaseNTok"/>
    <w:basedOn w:val="VerbatimChar"/>
    <w:rsid w:val="00142283"/>
    <w:rPr>
      <w:rFonts w:ascii="Consolas" w:hAnsi="Consolas"/>
      <w:i w:val="0"/>
      <w:color w:val="0000CF"/>
      <w:sz w:val="22"/>
      <w:shd w:val="clear" w:color="auto" w:fill="F8F8F8"/>
      <w:rPrChange w:id="10" w:author="David Simons" w:date="2025-06-12T13:00:00Z">
        <w:rPr>
          <w:rFonts w:ascii="Consolas" w:hAnsi="Consolas"/>
          <w:color w:val="0000CF"/>
          <w:sz w:val="22"/>
          <w:shd w:val="clear" w:color="auto" w:fill="F8F8F8"/>
        </w:rPr>
      </w:rPrChange>
    </w:rPr>
  </w:style>
  <w:style w:type="character" w:customStyle="1" w:styleId="FloatTok">
    <w:name w:val="FloatTok"/>
    <w:basedOn w:val="VerbatimChar"/>
    <w:rsid w:val="00142283"/>
    <w:rPr>
      <w:rFonts w:ascii="Consolas" w:hAnsi="Consolas"/>
      <w:i w:val="0"/>
      <w:color w:val="0000CF"/>
      <w:sz w:val="22"/>
      <w:shd w:val="clear" w:color="auto" w:fill="F8F8F8"/>
      <w:rPrChange w:id="11" w:author="David Simons" w:date="2025-06-12T13:00:00Z">
        <w:rPr>
          <w:rFonts w:ascii="Consolas" w:hAnsi="Consolas"/>
          <w:color w:val="0000CF"/>
          <w:sz w:val="22"/>
          <w:shd w:val="clear" w:color="auto" w:fill="F8F8F8"/>
        </w:rPr>
      </w:rPrChange>
    </w:rPr>
  </w:style>
  <w:style w:type="character" w:customStyle="1" w:styleId="ConstantTok">
    <w:name w:val="ConstantTok"/>
    <w:basedOn w:val="VerbatimChar"/>
    <w:rsid w:val="00142283"/>
    <w:rPr>
      <w:rFonts w:ascii="Consolas" w:hAnsi="Consolas"/>
      <w:i w:val="0"/>
      <w:color w:val="8F5902"/>
      <w:sz w:val="22"/>
      <w:shd w:val="clear" w:color="auto" w:fill="F8F8F8"/>
      <w:rPrChange w:id="12" w:author="David Simons" w:date="2025-06-12T13:00:00Z">
        <w:rPr>
          <w:rFonts w:ascii="Consolas" w:hAnsi="Consolas"/>
          <w:color w:val="8F5902"/>
          <w:sz w:val="22"/>
          <w:shd w:val="clear" w:color="auto" w:fill="F8F8F8"/>
        </w:rPr>
      </w:rPrChange>
    </w:rPr>
  </w:style>
  <w:style w:type="character" w:customStyle="1" w:styleId="CharTok">
    <w:name w:val="CharTok"/>
    <w:basedOn w:val="VerbatimChar"/>
    <w:rsid w:val="00142283"/>
    <w:rPr>
      <w:rFonts w:ascii="Consolas" w:hAnsi="Consolas"/>
      <w:i w:val="0"/>
      <w:color w:val="4E9A06"/>
      <w:sz w:val="22"/>
      <w:shd w:val="clear" w:color="auto" w:fill="F8F8F8"/>
      <w:rPrChange w:id="13" w:author="David Simons" w:date="2025-06-12T13:00:00Z">
        <w:rPr>
          <w:rFonts w:ascii="Consolas" w:hAnsi="Consolas"/>
          <w:color w:val="4E9A06"/>
          <w:sz w:val="22"/>
          <w:shd w:val="clear" w:color="auto" w:fill="F8F8F8"/>
        </w:rPr>
      </w:rPrChange>
    </w:rPr>
  </w:style>
  <w:style w:type="character" w:customStyle="1" w:styleId="SpecialCharTok">
    <w:name w:val="SpecialCharTok"/>
    <w:basedOn w:val="VerbatimChar"/>
    <w:rsid w:val="00142283"/>
    <w:rPr>
      <w:rFonts w:ascii="Consolas" w:hAnsi="Consolas"/>
      <w:b/>
      <w:i w:val="0"/>
      <w:color w:val="CE5C00"/>
      <w:sz w:val="22"/>
      <w:shd w:val="clear" w:color="auto" w:fill="F8F8F8"/>
      <w:rPrChange w:id="14" w:author="David Simons" w:date="2025-06-12T13:00:00Z">
        <w:rPr>
          <w:rFonts w:ascii="Consolas" w:hAnsi="Consolas"/>
          <w:b/>
          <w:color w:val="CE5C00"/>
          <w:sz w:val="22"/>
          <w:shd w:val="clear" w:color="auto" w:fill="F8F8F8"/>
        </w:rPr>
      </w:rPrChange>
    </w:rPr>
  </w:style>
  <w:style w:type="character" w:customStyle="1" w:styleId="StringTok">
    <w:name w:val="StringTok"/>
    <w:basedOn w:val="VerbatimChar"/>
    <w:rsid w:val="00142283"/>
    <w:rPr>
      <w:rFonts w:ascii="Consolas" w:hAnsi="Consolas"/>
      <w:i w:val="0"/>
      <w:color w:val="4E9A06"/>
      <w:sz w:val="22"/>
      <w:shd w:val="clear" w:color="auto" w:fill="F8F8F8"/>
      <w:rPrChange w:id="15" w:author="David Simons" w:date="2025-06-12T13:00:00Z">
        <w:rPr>
          <w:rFonts w:ascii="Consolas" w:hAnsi="Consolas"/>
          <w:color w:val="4E9A06"/>
          <w:sz w:val="22"/>
          <w:shd w:val="clear" w:color="auto" w:fill="F8F8F8"/>
        </w:rPr>
      </w:rPrChange>
    </w:rPr>
  </w:style>
  <w:style w:type="character" w:customStyle="1" w:styleId="VerbatimStringTok">
    <w:name w:val="VerbatimStringTok"/>
    <w:basedOn w:val="VerbatimChar"/>
    <w:rsid w:val="00142283"/>
    <w:rPr>
      <w:rFonts w:ascii="Consolas" w:hAnsi="Consolas"/>
      <w:i w:val="0"/>
      <w:color w:val="4E9A06"/>
      <w:sz w:val="22"/>
      <w:shd w:val="clear" w:color="auto" w:fill="F8F8F8"/>
      <w:rPrChange w:id="16" w:author="David Simons" w:date="2025-06-12T13:00:00Z">
        <w:rPr>
          <w:rFonts w:ascii="Consolas" w:hAnsi="Consolas"/>
          <w:color w:val="4E9A06"/>
          <w:sz w:val="22"/>
          <w:shd w:val="clear" w:color="auto" w:fill="F8F8F8"/>
        </w:rPr>
      </w:rPrChange>
    </w:rPr>
  </w:style>
  <w:style w:type="character" w:customStyle="1" w:styleId="SpecialStringTok">
    <w:name w:val="SpecialStringTok"/>
    <w:basedOn w:val="VerbatimChar"/>
    <w:rsid w:val="00142283"/>
    <w:rPr>
      <w:rFonts w:ascii="Consolas" w:hAnsi="Consolas"/>
      <w:i w:val="0"/>
      <w:color w:val="4E9A06"/>
      <w:sz w:val="22"/>
      <w:shd w:val="clear" w:color="auto" w:fill="F8F8F8"/>
      <w:rPrChange w:id="17" w:author="David Simons" w:date="2025-06-12T13:00:00Z">
        <w:rPr>
          <w:rFonts w:ascii="Consolas" w:hAnsi="Consolas"/>
          <w:color w:val="4E9A06"/>
          <w:sz w:val="22"/>
          <w:shd w:val="clear" w:color="auto" w:fill="F8F8F8"/>
        </w:rPr>
      </w:rPrChange>
    </w:rPr>
  </w:style>
  <w:style w:type="character" w:customStyle="1" w:styleId="ImportTok">
    <w:name w:val="ImportTok"/>
    <w:basedOn w:val="VerbatimChar"/>
    <w:rsid w:val="00142283"/>
    <w:rPr>
      <w:rFonts w:ascii="Consolas" w:hAnsi="Consolas"/>
      <w:i w:val="0"/>
      <w:sz w:val="22"/>
      <w:shd w:val="clear" w:color="auto" w:fill="F8F8F8"/>
      <w:rPrChange w:id="18" w:author="David Simons" w:date="2025-06-12T13:00:00Z">
        <w:rPr>
          <w:rFonts w:ascii="Consolas" w:hAnsi="Consolas"/>
          <w:sz w:val="22"/>
          <w:shd w:val="clear" w:color="auto" w:fill="F8F8F8"/>
        </w:rPr>
      </w:rPrChange>
    </w:rPr>
  </w:style>
  <w:style w:type="character" w:customStyle="1" w:styleId="CommentTok">
    <w:name w:val="CommentTok"/>
    <w:basedOn w:val="VerbatimChar"/>
    <w:rsid w:val="00142283"/>
    <w:rPr>
      <w:rFonts w:ascii="Consolas" w:hAnsi="Consolas"/>
      <w:i/>
      <w:color w:val="8F5902"/>
      <w:sz w:val="22"/>
      <w:shd w:val="clear" w:color="auto" w:fill="F8F8F8"/>
      <w:rPrChange w:id="19" w:author="David Simons" w:date="2025-06-12T13:00:00Z">
        <w:rPr>
          <w:rFonts w:ascii="Consolas" w:hAnsi="Consolas"/>
          <w:i/>
          <w:color w:val="8F5902"/>
          <w:sz w:val="22"/>
          <w:shd w:val="clear" w:color="auto" w:fill="F8F8F8"/>
        </w:rPr>
      </w:rPrChange>
    </w:rPr>
  </w:style>
  <w:style w:type="character" w:customStyle="1" w:styleId="DocumentationTok">
    <w:name w:val="DocumentationTok"/>
    <w:basedOn w:val="VerbatimChar"/>
    <w:rsid w:val="00142283"/>
    <w:rPr>
      <w:rFonts w:ascii="Consolas" w:hAnsi="Consolas"/>
      <w:b/>
      <w:i/>
      <w:color w:val="8F5902"/>
      <w:sz w:val="22"/>
      <w:shd w:val="clear" w:color="auto" w:fill="F8F8F8"/>
      <w:rPrChange w:id="20" w:author="David Simons" w:date="2025-06-12T13:00:00Z">
        <w:rPr>
          <w:rFonts w:ascii="Consolas" w:hAnsi="Consolas"/>
          <w:b/>
          <w:i/>
          <w:color w:val="8F5902"/>
          <w:sz w:val="22"/>
          <w:shd w:val="clear" w:color="auto" w:fill="F8F8F8"/>
        </w:rPr>
      </w:rPrChange>
    </w:rPr>
  </w:style>
  <w:style w:type="character" w:customStyle="1" w:styleId="AnnotationTok">
    <w:name w:val="AnnotationTok"/>
    <w:basedOn w:val="VerbatimChar"/>
    <w:rsid w:val="00142283"/>
    <w:rPr>
      <w:rFonts w:ascii="Consolas" w:hAnsi="Consolas"/>
      <w:b/>
      <w:i/>
      <w:color w:val="8F5902"/>
      <w:sz w:val="22"/>
      <w:shd w:val="clear" w:color="auto" w:fill="F8F8F8"/>
      <w:rPrChange w:id="21" w:author="David Simons" w:date="2025-06-12T13:00:00Z">
        <w:rPr>
          <w:rFonts w:ascii="Consolas" w:hAnsi="Consolas"/>
          <w:b/>
          <w:i/>
          <w:color w:val="8F5902"/>
          <w:sz w:val="22"/>
          <w:shd w:val="clear" w:color="auto" w:fill="F8F8F8"/>
        </w:rPr>
      </w:rPrChange>
    </w:rPr>
  </w:style>
  <w:style w:type="character" w:customStyle="1" w:styleId="CommentVarTok">
    <w:name w:val="CommentVarTok"/>
    <w:basedOn w:val="VerbatimChar"/>
    <w:rsid w:val="00142283"/>
    <w:rPr>
      <w:rFonts w:ascii="Consolas" w:hAnsi="Consolas"/>
      <w:b/>
      <w:i/>
      <w:color w:val="8F5902"/>
      <w:sz w:val="22"/>
      <w:shd w:val="clear" w:color="auto" w:fill="F8F8F8"/>
      <w:rPrChange w:id="22" w:author="David Simons" w:date="2025-06-12T13:00:00Z">
        <w:rPr>
          <w:rFonts w:ascii="Consolas" w:hAnsi="Consolas"/>
          <w:b/>
          <w:i/>
          <w:color w:val="8F5902"/>
          <w:sz w:val="22"/>
          <w:shd w:val="clear" w:color="auto" w:fill="F8F8F8"/>
        </w:rPr>
      </w:rPrChange>
    </w:rPr>
  </w:style>
  <w:style w:type="character" w:customStyle="1" w:styleId="OtherTok">
    <w:name w:val="OtherTok"/>
    <w:basedOn w:val="VerbatimChar"/>
    <w:rsid w:val="00142283"/>
    <w:rPr>
      <w:rFonts w:ascii="Consolas" w:hAnsi="Consolas"/>
      <w:i w:val="0"/>
      <w:color w:val="8F5902"/>
      <w:sz w:val="22"/>
      <w:shd w:val="clear" w:color="auto" w:fill="F8F8F8"/>
      <w:rPrChange w:id="23" w:author="David Simons" w:date="2025-06-12T13:00:00Z">
        <w:rPr>
          <w:rFonts w:ascii="Consolas" w:hAnsi="Consolas"/>
          <w:color w:val="8F5902"/>
          <w:sz w:val="22"/>
          <w:shd w:val="clear" w:color="auto" w:fill="F8F8F8"/>
        </w:rPr>
      </w:rPrChange>
    </w:rPr>
  </w:style>
  <w:style w:type="character" w:customStyle="1" w:styleId="FunctionTok">
    <w:name w:val="FunctionTok"/>
    <w:basedOn w:val="VerbatimChar"/>
    <w:rsid w:val="00142283"/>
    <w:rPr>
      <w:rFonts w:ascii="Consolas" w:hAnsi="Consolas"/>
      <w:b/>
      <w:i w:val="0"/>
      <w:color w:val="204A87"/>
      <w:sz w:val="22"/>
      <w:shd w:val="clear" w:color="auto" w:fill="F8F8F8"/>
      <w:rPrChange w:id="24" w:author="David Simons" w:date="2025-06-12T13:00:00Z">
        <w:rPr>
          <w:rFonts w:ascii="Consolas" w:hAnsi="Consolas"/>
          <w:b/>
          <w:color w:val="204A87"/>
          <w:sz w:val="22"/>
          <w:shd w:val="clear" w:color="auto" w:fill="F8F8F8"/>
        </w:rPr>
      </w:rPrChange>
    </w:rPr>
  </w:style>
  <w:style w:type="character" w:customStyle="1" w:styleId="VariableTok">
    <w:name w:val="VariableTok"/>
    <w:basedOn w:val="VerbatimChar"/>
    <w:rsid w:val="00142283"/>
    <w:rPr>
      <w:rFonts w:ascii="Consolas" w:hAnsi="Consolas"/>
      <w:i w:val="0"/>
      <w:color w:val="000000"/>
      <w:sz w:val="22"/>
      <w:shd w:val="clear" w:color="auto" w:fill="F8F8F8"/>
      <w:rPrChange w:id="25" w:author="David Simons" w:date="2025-06-12T13:00:00Z">
        <w:rPr>
          <w:rFonts w:ascii="Consolas" w:hAnsi="Consolas"/>
          <w:color w:val="000000"/>
          <w:sz w:val="22"/>
          <w:shd w:val="clear" w:color="auto" w:fill="F8F8F8"/>
        </w:rPr>
      </w:rPrChange>
    </w:rPr>
  </w:style>
  <w:style w:type="character" w:customStyle="1" w:styleId="ControlFlowTok">
    <w:name w:val="ControlFlowTok"/>
    <w:basedOn w:val="VerbatimChar"/>
    <w:rsid w:val="00142283"/>
    <w:rPr>
      <w:rFonts w:ascii="Consolas" w:hAnsi="Consolas"/>
      <w:b/>
      <w:i w:val="0"/>
      <w:color w:val="204A87"/>
      <w:sz w:val="22"/>
      <w:shd w:val="clear" w:color="auto" w:fill="F8F8F8"/>
      <w:rPrChange w:id="26" w:author="David Simons" w:date="2025-06-12T13:00:00Z">
        <w:rPr>
          <w:rFonts w:ascii="Consolas" w:hAnsi="Consolas"/>
          <w:b/>
          <w:color w:val="204A87"/>
          <w:sz w:val="22"/>
          <w:shd w:val="clear" w:color="auto" w:fill="F8F8F8"/>
        </w:rPr>
      </w:rPrChange>
    </w:rPr>
  </w:style>
  <w:style w:type="character" w:customStyle="1" w:styleId="OperatorTok">
    <w:name w:val="OperatorTok"/>
    <w:basedOn w:val="VerbatimChar"/>
    <w:rsid w:val="00142283"/>
    <w:rPr>
      <w:rFonts w:ascii="Consolas" w:hAnsi="Consolas"/>
      <w:b/>
      <w:i w:val="0"/>
      <w:color w:val="CE5C00"/>
      <w:sz w:val="22"/>
      <w:shd w:val="clear" w:color="auto" w:fill="F8F8F8"/>
      <w:rPrChange w:id="27" w:author="David Simons" w:date="2025-06-12T13:00:00Z">
        <w:rPr>
          <w:rFonts w:ascii="Consolas" w:hAnsi="Consolas"/>
          <w:b/>
          <w:color w:val="CE5C00"/>
          <w:sz w:val="22"/>
          <w:shd w:val="clear" w:color="auto" w:fill="F8F8F8"/>
        </w:rPr>
      </w:rPrChange>
    </w:rPr>
  </w:style>
  <w:style w:type="character" w:customStyle="1" w:styleId="BuiltInTok">
    <w:name w:val="BuiltInTok"/>
    <w:basedOn w:val="VerbatimChar"/>
    <w:rsid w:val="00142283"/>
    <w:rPr>
      <w:rFonts w:ascii="Consolas" w:hAnsi="Consolas"/>
      <w:i w:val="0"/>
      <w:sz w:val="22"/>
      <w:shd w:val="clear" w:color="auto" w:fill="F8F8F8"/>
      <w:rPrChange w:id="28" w:author="David Simons" w:date="2025-06-12T13:00:00Z">
        <w:rPr>
          <w:rFonts w:ascii="Consolas" w:hAnsi="Consolas"/>
          <w:sz w:val="22"/>
          <w:shd w:val="clear" w:color="auto" w:fill="F8F8F8"/>
        </w:rPr>
      </w:rPrChange>
    </w:rPr>
  </w:style>
  <w:style w:type="character" w:customStyle="1" w:styleId="ExtensionTok">
    <w:name w:val="ExtensionTok"/>
    <w:basedOn w:val="VerbatimChar"/>
    <w:rsid w:val="00142283"/>
    <w:rPr>
      <w:rFonts w:ascii="Consolas" w:hAnsi="Consolas"/>
      <w:i w:val="0"/>
      <w:sz w:val="22"/>
      <w:shd w:val="clear" w:color="auto" w:fill="F8F8F8"/>
      <w:rPrChange w:id="29" w:author="David Simons" w:date="2025-06-12T13:00:00Z">
        <w:rPr>
          <w:rFonts w:ascii="Consolas" w:hAnsi="Consolas"/>
          <w:sz w:val="22"/>
          <w:shd w:val="clear" w:color="auto" w:fill="F8F8F8"/>
        </w:rPr>
      </w:rPrChange>
    </w:rPr>
  </w:style>
  <w:style w:type="character" w:customStyle="1" w:styleId="PreprocessorTok">
    <w:name w:val="PreprocessorTok"/>
    <w:basedOn w:val="VerbatimChar"/>
    <w:rsid w:val="00142283"/>
    <w:rPr>
      <w:rFonts w:ascii="Consolas" w:hAnsi="Consolas"/>
      <w:i/>
      <w:color w:val="8F5902"/>
      <w:sz w:val="22"/>
      <w:shd w:val="clear" w:color="auto" w:fill="F8F8F8"/>
      <w:rPrChange w:id="30" w:author="David Simons" w:date="2025-06-12T13:00:00Z">
        <w:rPr>
          <w:rFonts w:ascii="Consolas" w:hAnsi="Consolas"/>
          <w:i/>
          <w:color w:val="8F5902"/>
          <w:sz w:val="22"/>
          <w:shd w:val="clear" w:color="auto" w:fill="F8F8F8"/>
        </w:rPr>
      </w:rPrChange>
    </w:rPr>
  </w:style>
  <w:style w:type="character" w:customStyle="1" w:styleId="AttributeTok">
    <w:name w:val="AttributeTok"/>
    <w:basedOn w:val="VerbatimChar"/>
    <w:rsid w:val="00142283"/>
    <w:rPr>
      <w:rFonts w:ascii="Consolas" w:hAnsi="Consolas"/>
      <w:i w:val="0"/>
      <w:color w:val="204A87"/>
      <w:sz w:val="22"/>
      <w:shd w:val="clear" w:color="auto" w:fill="F8F8F8"/>
      <w:rPrChange w:id="31" w:author="David Simons" w:date="2025-06-12T13:00:00Z">
        <w:rPr>
          <w:rFonts w:ascii="Consolas" w:hAnsi="Consolas"/>
          <w:color w:val="204A87"/>
          <w:sz w:val="22"/>
          <w:shd w:val="clear" w:color="auto" w:fill="F8F8F8"/>
        </w:rPr>
      </w:rPrChange>
    </w:rPr>
  </w:style>
  <w:style w:type="character" w:customStyle="1" w:styleId="RegionMarkerTok">
    <w:name w:val="RegionMarkerTok"/>
    <w:basedOn w:val="VerbatimChar"/>
    <w:rsid w:val="00142283"/>
    <w:rPr>
      <w:rFonts w:ascii="Consolas" w:hAnsi="Consolas"/>
      <w:i w:val="0"/>
      <w:sz w:val="22"/>
      <w:shd w:val="clear" w:color="auto" w:fill="F8F8F8"/>
      <w:rPrChange w:id="32" w:author="David Simons" w:date="2025-06-12T13:00:00Z">
        <w:rPr>
          <w:rFonts w:ascii="Consolas" w:hAnsi="Consolas"/>
          <w:sz w:val="22"/>
          <w:shd w:val="clear" w:color="auto" w:fill="F8F8F8"/>
        </w:rPr>
      </w:rPrChange>
    </w:rPr>
  </w:style>
  <w:style w:type="character" w:customStyle="1" w:styleId="InformationTok">
    <w:name w:val="InformationTok"/>
    <w:basedOn w:val="VerbatimChar"/>
    <w:rsid w:val="00142283"/>
    <w:rPr>
      <w:rFonts w:ascii="Consolas" w:hAnsi="Consolas"/>
      <w:b/>
      <w:i/>
      <w:color w:val="8F5902"/>
      <w:sz w:val="22"/>
      <w:shd w:val="clear" w:color="auto" w:fill="F8F8F8"/>
      <w:rPrChange w:id="33" w:author="David Simons" w:date="2025-06-12T13:00:00Z">
        <w:rPr>
          <w:rFonts w:ascii="Consolas" w:hAnsi="Consolas"/>
          <w:b/>
          <w:i/>
          <w:color w:val="8F5902"/>
          <w:sz w:val="22"/>
          <w:shd w:val="clear" w:color="auto" w:fill="F8F8F8"/>
        </w:rPr>
      </w:rPrChange>
    </w:rPr>
  </w:style>
  <w:style w:type="character" w:customStyle="1" w:styleId="WarningTok">
    <w:name w:val="WarningTok"/>
    <w:basedOn w:val="VerbatimChar"/>
    <w:rsid w:val="00142283"/>
    <w:rPr>
      <w:rFonts w:ascii="Consolas" w:hAnsi="Consolas"/>
      <w:b/>
      <w:i/>
      <w:color w:val="8F5902"/>
      <w:sz w:val="22"/>
      <w:shd w:val="clear" w:color="auto" w:fill="F8F8F8"/>
      <w:rPrChange w:id="34" w:author="David Simons" w:date="2025-06-12T13:00:00Z">
        <w:rPr>
          <w:rFonts w:ascii="Consolas" w:hAnsi="Consolas"/>
          <w:b/>
          <w:i/>
          <w:color w:val="8F5902"/>
          <w:sz w:val="22"/>
          <w:shd w:val="clear" w:color="auto" w:fill="F8F8F8"/>
        </w:rPr>
      </w:rPrChange>
    </w:rPr>
  </w:style>
  <w:style w:type="character" w:customStyle="1" w:styleId="AlertTok">
    <w:name w:val="AlertTok"/>
    <w:basedOn w:val="VerbatimChar"/>
    <w:rsid w:val="00142283"/>
    <w:rPr>
      <w:rFonts w:ascii="Consolas" w:hAnsi="Consolas"/>
      <w:i w:val="0"/>
      <w:color w:val="EF2929"/>
      <w:sz w:val="22"/>
      <w:shd w:val="clear" w:color="auto" w:fill="F8F8F8"/>
      <w:rPrChange w:id="35" w:author="David Simons" w:date="2025-06-12T13:00:00Z">
        <w:rPr>
          <w:rFonts w:ascii="Consolas" w:hAnsi="Consolas"/>
          <w:color w:val="EF2929"/>
          <w:sz w:val="22"/>
          <w:shd w:val="clear" w:color="auto" w:fill="F8F8F8"/>
        </w:rPr>
      </w:rPrChange>
    </w:rPr>
  </w:style>
  <w:style w:type="character" w:customStyle="1" w:styleId="ErrorTok">
    <w:name w:val="ErrorTok"/>
    <w:basedOn w:val="VerbatimChar"/>
    <w:rsid w:val="00142283"/>
    <w:rPr>
      <w:rFonts w:ascii="Consolas" w:hAnsi="Consolas"/>
      <w:b/>
      <w:i w:val="0"/>
      <w:color w:val="A40000"/>
      <w:sz w:val="22"/>
      <w:shd w:val="clear" w:color="auto" w:fill="F8F8F8"/>
      <w:rPrChange w:id="36" w:author="David Simons" w:date="2025-06-12T13:00:00Z">
        <w:rPr>
          <w:rFonts w:ascii="Consolas" w:hAnsi="Consolas"/>
          <w:b/>
          <w:color w:val="A40000"/>
          <w:sz w:val="22"/>
          <w:shd w:val="clear" w:color="auto" w:fill="F8F8F8"/>
        </w:rPr>
      </w:rPrChange>
    </w:rPr>
  </w:style>
  <w:style w:type="character" w:customStyle="1" w:styleId="NormalTok">
    <w:name w:val="NormalTok"/>
    <w:basedOn w:val="VerbatimChar"/>
    <w:rsid w:val="00142283"/>
    <w:rPr>
      <w:rFonts w:ascii="Consolas" w:hAnsi="Consolas"/>
      <w:i w:val="0"/>
      <w:sz w:val="22"/>
      <w:shd w:val="clear" w:color="auto" w:fill="F8F8F8"/>
      <w:rPrChange w:id="37" w:author="David Simons" w:date="2025-06-12T13:00:00Z">
        <w:rPr>
          <w:rFonts w:ascii="Consolas" w:hAnsi="Consolas"/>
          <w:sz w:val="22"/>
          <w:shd w:val="clear" w:color="auto" w:fill="F8F8F8"/>
        </w:rPr>
      </w:rPrChange>
    </w:rPr>
  </w:style>
  <w:style w:type="character" w:styleId="LineNumber">
    <w:name w:val="line number"/>
    <w:basedOn w:val="DefaultParagraphFont"/>
    <w:rsid w:val="00EB4377"/>
  </w:style>
  <w:style w:type="character" w:styleId="UnresolvedMention">
    <w:name w:val="Unresolved Mention"/>
    <w:basedOn w:val="DefaultParagraphFont"/>
    <w:uiPriority w:val="99"/>
    <w:semiHidden/>
    <w:unhideWhenUsed/>
    <w:rsid w:val="00142283"/>
    <w:rPr>
      <w:color w:val="605E5C"/>
      <w:shd w:val="clear" w:color="auto" w:fill="E1DFDD"/>
    </w:rPr>
  </w:style>
  <w:style w:type="paragraph" w:styleId="Revision">
    <w:name w:val="Revision"/>
    <w:hidden/>
    <w:rsid w:val="0014228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3390/biology10010028" TargetMode="External"/><Relationship Id="rId21" Type="http://schemas.openxmlformats.org/officeDocument/2006/relationships/hyperlink" Target="https://doi.org/10.1038/srep10445" TargetMode="External"/><Relationship Id="rId42" Type="http://schemas.openxmlformats.org/officeDocument/2006/relationships/hyperlink" Target="https://doi.org/10.1038/s41467-022-35273-7" TargetMode="External"/><Relationship Id="rId47" Type="http://schemas.openxmlformats.org/officeDocument/2006/relationships/hyperlink" Target="https://doi.org/10.1371/journal.pone.0005016" TargetMode="External"/><Relationship Id="rId63" Type="http://schemas.openxmlformats.org/officeDocument/2006/relationships/hyperlink" Target="https://doi.org/10.1111/geb.13625" TargetMode="External"/><Relationship Id="rId68" Type="http://schemas.openxmlformats.org/officeDocument/2006/relationships/hyperlink" Target="https://CRAN.R-project.org/package=ergm" TargetMode="External"/><Relationship Id="rId84" Type="http://schemas.openxmlformats.org/officeDocument/2006/relationships/hyperlink" Target="https://doi.org/10.1007/s10144-013-0393-2" TargetMode="External"/><Relationship Id="rId89" Type="http://schemas.openxmlformats.org/officeDocument/2006/relationships/hyperlink" Target="https://doi.org/10.1111/oik.03623" TargetMode="External"/><Relationship Id="rId112" Type="http://schemas.microsoft.com/office/2011/relationships/people" Target="people.xml"/><Relationship Id="rId16" Type="http://schemas.openxmlformats.org/officeDocument/2006/relationships/hyperlink" Target="https://doi.org/10.1371/journal.pntd.0010938" TargetMode="External"/><Relationship Id="rId107" Type="http://schemas.openxmlformats.org/officeDocument/2006/relationships/image" Target="media/image22.png"/><Relationship Id="rId11" Type="http://schemas.openxmlformats.org/officeDocument/2006/relationships/hyperlink" Target="https://doi.org/10.1093/infdis/155.3.437" TargetMode="External"/><Relationship Id="rId32" Type="http://schemas.openxmlformats.org/officeDocument/2006/relationships/hyperlink" Target="https://doi.org/10.1186/s13567-022-01031-2" TargetMode="External"/><Relationship Id="rId37" Type="http://schemas.openxmlformats.org/officeDocument/2006/relationships/hyperlink" Target="https://doi.org/10.32942/X2N33P" TargetMode="External"/><Relationship Id="rId53" Type="http://schemas.openxmlformats.org/officeDocument/2006/relationships/hyperlink" Target="https://doi.org/10.1371/journal.pbio.3000411" TargetMode="External"/><Relationship Id="rId58" Type="http://schemas.openxmlformats.org/officeDocument/2006/relationships/hyperlink" Target="https://doi.org/10.3390/v14050993" TargetMode="External"/><Relationship Id="rId74" Type="http://schemas.openxmlformats.org/officeDocument/2006/relationships/hyperlink" Target="https://doi.org/10.1080/01621459.1972.10481279" TargetMode="External"/><Relationship Id="rId79" Type="http://schemas.openxmlformats.org/officeDocument/2006/relationships/hyperlink" Target="https://doi.org/10.1007/s10393-006-0063-3" TargetMode="External"/><Relationship Id="rId102" Type="http://schemas.openxmlformats.org/officeDocument/2006/relationships/image" Target="media/image17.png"/><Relationship Id="rId5" Type="http://schemas.openxmlformats.org/officeDocument/2006/relationships/hyperlink" Target="mailto:dzs6259@psu.edu" TargetMode="External"/><Relationship Id="rId90" Type="http://schemas.openxmlformats.org/officeDocument/2006/relationships/hyperlink" Target="https://doi.org/10.1016/j.socnet.2020.07.005" TargetMode="External"/><Relationship Id="rId95" Type="http://schemas.openxmlformats.org/officeDocument/2006/relationships/image" Target="media/image10.png"/><Relationship Id="rId22" Type="http://schemas.openxmlformats.org/officeDocument/2006/relationships/hyperlink" Target="https://doi.org/10.1089/15303660160025912" TargetMode="External"/><Relationship Id="rId27" Type="http://schemas.openxmlformats.org/officeDocument/2006/relationships/hyperlink" Target="https://doi.org/10.1126/science.185.4147.263" TargetMode="External"/><Relationship Id="rId43" Type="http://schemas.openxmlformats.org/officeDocument/2006/relationships/hyperlink" Target="https://doi.org/10.1046/j.1365-2656.2003.00675.x" TargetMode="External"/><Relationship Id="rId48" Type="http://schemas.openxmlformats.org/officeDocument/2006/relationships/hyperlink" Target="https://doi.org/10.1016/j.prevetmed.2011.05.006" TargetMode="External"/><Relationship Id="rId64" Type="http://schemas.openxmlformats.org/officeDocument/2006/relationships/hyperlink" Target="https://doi.org/10.18637/jss.v024.i03" TargetMode="External"/><Relationship Id="rId69" Type="http://schemas.openxmlformats.org/officeDocument/2006/relationships/hyperlink" Target="https://doi.org/10.1136/bmj.d549" TargetMode="External"/><Relationship Id="rId113" Type="http://schemas.openxmlformats.org/officeDocument/2006/relationships/theme" Target="theme/theme1.xml"/><Relationship Id="rId80" Type="http://schemas.openxmlformats.org/officeDocument/2006/relationships/hyperlink" Target="https://doi.org/10.1016/j.oneear.2023.11.003" TargetMode="External"/><Relationship Id="rId85" Type="http://schemas.openxmlformats.org/officeDocument/2006/relationships/hyperlink" Target="https://doi.org/10.1073/pnas.1807106115" TargetMode="External"/><Relationship Id="rId12" Type="http://schemas.openxmlformats.org/officeDocument/2006/relationships/hyperlink" Target="https://doi.org/10.1371/journal.pcbi.1008811" TargetMode="External"/><Relationship Id="rId17" Type="http://schemas.openxmlformats.org/officeDocument/2006/relationships/hyperlink" Target="https://doi.org/10.1371/journal.pntd.0003398" TargetMode="External"/><Relationship Id="rId33" Type="http://schemas.openxmlformats.org/officeDocument/2006/relationships/hyperlink" Target="https://doi.org/10.1073/pnas.2023540118" TargetMode="External"/><Relationship Id="rId38" Type="http://schemas.openxmlformats.org/officeDocument/2006/relationships/hyperlink" Target="https://doi.org/10.1038/s41467-022-33112-3" TargetMode="External"/><Relationship Id="rId59" Type="http://schemas.openxmlformats.org/officeDocument/2006/relationships/hyperlink" Target="https://doi.org/10.3791/52619" TargetMode="External"/><Relationship Id="rId103" Type="http://schemas.openxmlformats.org/officeDocument/2006/relationships/image" Target="media/image18.png"/><Relationship Id="rId108" Type="http://schemas.openxmlformats.org/officeDocument/2006/relationships/image" Target="media/image23.png"/><Relationship Id="rId54" Type="http://schemas.openxmlformats.org/officeDocument/2006/relationships/hyperlink" Target="https://doi.org/10.1515/9783110301915" TargetMode="External"/><Relationship Id="rId70" Type="http://schemas.openxmlformats.org/officeDocument/2006/relationships/hyperlink" Target="https://doi.org/10.18637/jss.v036.i03" TargetMode="External"/><Relationship Id="rId75" Type="http://schemas.openxmlformats.org/officeDocument/2006/relationships/hyperlink" Target="https://doi.org/10.1038/s41559-024-02570-x" TargetMode="External"/><Relationship Id="rId91" Type="http://schemas.openxmlformats.org/officeDocument/2006/relationships/image" Target="media/image6.png"/><Relationship Id="rId9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doi.org/10.1089/15303660160025903" TargetMode="External"/><Relationship Id="rId23" Type="http://schemas.openxmlformats.org/officeDocument/2006/relationships/hyperlink" Target="https://doi.org/10.1371/journal.pntd.0000548" TargetMode="External"/><Relationship Id="rId28" Type="http://schemas.openxmlformats.org/officeDocument/2006/relationships/hyperlink" Target="https://doi.org/10.1038/srep25280" TargetMode="External"/><Relationship Id="rId36" Type="http://schemas.openxmlformats.org/officeDocument/2006/relationships/hyperlink" Target="https://doi.org/10.1128/spectrum.00366-22" TargetMode="External"/><Relationship Id="rId49" Type="http://schemas.openxmlformats.org/officeDocument/2006/relationships/hyperlink" Target="https://doi.org/10.1111/brv.12236" TargetMode="External"/><Relationship Id="rId57" Type="http://schemas.openxmlformats.org/officeDocument/2006/relationships/hyperlink" Target="https://doi.org/10.1371/journal.pntd.0006361" TargetMode="External"/><Relationship Id="rId106" Type="http://schemas.openxmlformats.org/officeDocument/2006/relationships/image" Target="media/image21.png"/><Relationship Id="rId10" Type="http://schemas.openxmlformats.org/officeDocument/2006/relationships/image" Target="media/image5.png"/><Relationship Id="rId31" Type="http://schemas.openxmlformats.org/officeDocument/2006/relationships/hyperlink" Target="https://doi.org/10.1186/s13567-015-0217-9" TargetMode="External"/><Relationship Id="rId44" Type="http://schemas.openxmlformats.org/officeDocument/2006/relationships/hyperlink" Target="https://doi.org/10.1080/17513750802452544" TargetMode="External"/><Relationship Id="rId52" Type="http://schemas.openxmlformats.org/officeDocument/2006/relationships/hyperlink" Target="https://doi.org/10.1016/B978-0-12-405191-1.00005-3" TargetMode="External"/><Relationship Id="rId60" Type="http://schemas.openxmlformats.org/officeDocument/2006/relationships/hyperlink" Target="https://doi.org/10.18637/jss.v080.i01" TargetMode="External"/><Relationship Id="rId65" Type="http://schemas.openxmlformats.org/officeDocument/2006/relationships/hyperlink" Target="https://doi.org/10.1111/j.0006-341X.2004.00142.x" TargetMode="External"/><Relationship Id="rId73" Type="http://schemas.openxmlformats.org/officeDocument/2006/relationships/hyperlink" Target="https://doi.org/10.1007/s11065-019-09415-6" TargetMode="External"/><Relationship Id="rId78" Type="http://schemas.openxmlformats.org/officeDocument/2006/relationships/hyperlink" Target="https://doi.org/10.1016/j.anbehav.2017.08.005" TargetMode="External"/><Relationship Id="rId81" Type="http://schemas.openxmlformats.org/officeDocument/2006/relationships/hyperlink" Target="https://doi.org/10.1098/rsif.2005.0051" TargetMode="External"/><Relationship Id="rId86" Type="http://schemas.openxmlformats.org/officeDocument/2006/relationships/hyperlink" Target="https://doi.org/10.1007/s10393-018-1331-8" TargetMode="External"/><Relationship Id="rId94" Type="http://schemas.openxmlformats.org/officeDocument/2006/relationships/image" Target="media/image9.png"/><Relationship Id="rId99" Type="http://schemas.openxmlformats.org/officeDocument/2006/relationships/image" Target="media/image14.png"/><Relationship Id="rId10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doi.org/10.1016/j.ijid.2022.07.006" TargetMode="External"/><Relationship Id="rId18" Type="http://schemas.openxmlformats.org/officeDocument/2006/relationships/hyperlink" Target="https://www.ncbi.nlm.nih.gov/pmc/articles/PMC2366626" TargetMode="External"/><Relationship Id="rId39" Type="http://schemas.openxmlformats.org/officeDocument/2006/relationships/hyperlink" Target="https://doi.org/10.3201/eid2902.212525" TargetMode="External"/><Relationship Id="rId109" Type="http://schemas.openxmlformats.org/officeDocument/2006/relationships/image" Target="media/image24.png"/><Relationship Id="rId34" Type="http://schemas.openxmlformats.org/officeDocument/2006/relationships/hyperlink" Target="https://doi.org/10.1038/s41564-021-00999-5" TargetMode="External"/><Relationship Id="rId50" Type="http://schemas.openxmlformats.org/officeDocument/2006/relationships/hyperlink" Target="https://journal.r-project.org/archive/2018/RJ-2018-009/index.html" TargetMode="External"/><Relationship Id="rId55" Type="http://schemas.openxmlformats.org/officeDocument/2006/relationships/hyperlink" Target="https://www.qiagen.com/us/products/discovery-and-translational-research/dna-rna-purification/dna-purification/genomic-dna/dneasy-blood-and-tissue-kit" TargetMode="External"/><Relationship Id="rId76" Type="http://schemas.openxmlformats.org/officeDocument/2006/relationships/hyperlink" Target="https://doi.org/10.1038/s44358-024-00005-w" TargetMode="External"/><Relationship Id="rId97" Type="http://schemas.openxmlformats.org/officeDocument/2006/relationships/image" Target="media/image12.png"/><Relationship Id="rId104" Type="http://schemas.openxmlformats.org/officeDocument/2006/relationships/image" Target="media/image19.png"/><Relationship Id="rId7" Type="http://schemas.openxmlformats.org/officeDocument/2006/relationships/image" Target="media/image2.png"/><Relationship Id="rId71" Type="http://schemas.openxmlformats.org/officeDocument/2006/relationships/hyperlink" Target="https://doi.org/10.2307/3001666" TargetMode="External"/><Relationship Id="rId92" Type="http://schemas.openxmlformats.org/officeDocument/2006/relationships/image" Target="media/image7.png"/><Relationship Id="rId2" Type="http://schemas.openxmlformats.org/officeDocument/2006/relationships/styles" Target="styles.xml"/><Relationship Id="rId29" Type="http://schemas.openxmlformats.org/officeDocument/2006/relationships/hyperlink" Target="https://doi.org/10.1371/journal.pntd.0010772" TargetMode="External"/><Relationship Id="rId24" Type="http://schemas.openxmlformats.org/officeDocument/2006/relationships/hyperlink" Target="https://doi.org/10.1089/vbz.2013.1484" TargetMode="External"/><Relationship Id="rId40" Type="http://schemas.openxmlformats.org/officeDocument/2006/relationships/hyperlink" Target="https://doi.org/10.1038/s41586-020-2562-8" TargetMode="External"/><Relationship Id="rId45" Type="http://schemas.openxmlformats.org/officeDocument/2006/relationships/hyperlink" Target="https://doi.org/10.1073/pnas.1002826107" TargetMode="External"/><Relationship Id="rId66" Type="http://schemas.openxmlformats.org/officeDocument/2006/relationships/hyperlink" Target="https://doi.org/10.18637/jss.v043.i10" TargetMode="External"/><Relationship Id="rId87" Type="http://schemas.openxmlformats.org/officeDocument/2006/relationships/hyperlink" Target="https://doi.org/10.1086/605375" TargetMode="External"/><Relationship Id="rId110" Type="http://schemas.openxmlformats.org/officeDocument/2006/relationships/image" Target="media/image25.png"/><Relationship Id="rId61" Type="http://schemas.openxmlformats.org/officeDocument/2006/relationships/hyperlink" Target="https://doi.org/10.1111/j.1365-2656.2005.00966.x" TargetMode="External"/><Relationship Id="rId82" Type="http://schemas.openxmlformats.org/officeDocument/2006/relationships/hyperlink" Target="https://doi.org/10.1111/j.2164-0947.1961.tb01373.x" TargetMode="External"/><Relationship Id="rId19" Type="http://schemas.openxmlformats.org/officeDocument/2006/relationships/hyperlink" Target="https://doi.org/10.1093/pnasnexus/pgac114" TargetMode="External"/><Relationship Id="rId14" Type="http://schemas.openxmlformats.org/officeDocument/2006/relationships/hyperlink" Target="https://doi.org/10.3390/microorganisms9030586" TargetMode="External"/><Relationship Id="rId30" Type="http://schemas.openxmlformats.org/officeDocument/2006/relationships/hyperlink" Target="https://doi.org/10.1007/s10393-013-0856-0" TargetMode="External"/><Relationship Id="rId35" Type="http://schemas.openxmlformats.org/officeDocument/2006/relationships/hyperlink" Target="https://doi.org/10.1111/j.1365-2028.2009.01144.x" TargetMode="External"/><Relationship Id="rId56" Type="http://schemas.openxmlformats.org/officeDocument/2006/relationships/hyperlink" Target="https://doi.org/10.1016/S0022-2836(05)80360-2" TargetMode="External"/><Relationship Id="rId77" Type="http://schemas.openxmlformats.org/officeDocument/2006/relationships/hyperlink" Target="https://doi.org/10.1111/1365-2656.12418" TargetMode="External"/><Relationship Id="rId100" Type="http://schemas.openxmlformats.org/officeDocument/2006/relationships/image" Target="media/image15.png"/><Relationship Id="rId105" Type="http://schemas.openxmlformats.org/officeDocument/2006/relationships/image" Target="media/image20.png"/><Relationship Id="rId8" Type="http://schemas.openxmlformats.org/officeDocument/2006/relationships/image" Target="media/image3.png"/><Relationship Id="rId51" Type="http://schemas.openxmlformats.org/officeDocument/2006/relationships/hyperlink" Target="https://www.R-project.org/" TargetMode="External"/><Relationship Id="rId72" Type="http://schemas.openxmlformats.org/officeDocument/2006/relationships/hyperlink" Target="https://doi.org/10.1002/jrsm.12" TargetMode="External"/><Relationship Id="rId93" Type="http://schemas.openxmlformats.org/officeDocument/2006/relationships/image" Target="media/image8.png"/><Relationship Id="rId98" Type="http://schemas.openxmlformats.org/officeDocument/2006/relationships/image" Target="media/image13.png"/><Relationship Id="rId3" Type="http://schemas.openxmlformats.org/officeDocument/2006/relationships/settings" Target="settings.xml"/><Relationship Id="rId25" Type="http://schemas.openxmlformats.org/officeDocument/2006/relationships/hyperlink" Target="https://doi.org/10.1186/s13071-017-2146-0" TargetMode="External"/><Relationship Id="rId46" Type="http://schemas.openxmlformats.org/officeDocument/2006/relationships/hyperlink" Target="https://doi.org/10.1111/j.1365-2656.2009.01557.x" TargetMode="External"/><Relationship Id="rId67" Type="http://schemas.openxmlformats.org/officeDocument/2006/relationships/hyperlink" Target="https://doi.org/10.18637/jss.v024.i02" TargetMode="External"/><Relationship Id="rId20" Type="http://schemas.openxmlformats.org/officeDocument/2006/relationships/hyperlink" Target="https://doi.org/10.1038/s41467-024-53616-4" TargetMode="External"/><Relationship Id="rId41" Type="http://schemas.openxmlformats.org/officeDocument/2006/relationships/hyperlink" Target="https://doi.org/10.1038/s41559-022-01723-0" TargetMode="External"/><Relationship Id="rId62" Type="http://schemas.openxmlformats.org/officeDocument/2006/relationships/hyperlink" Target="https://doi.org/10.1007/s00265-022-03222-5" TargetMode="External"/><Relationship Id="rId83" Type="http://schemas.openxmlformats.org/officeDocument/2006/relationships/hyperlink" Target="https://doi.org/10.1644/06-MAMM-A-239R1.1" TargetMode="External"/><Relationship Id="rId88" Type="http://schemas.openxmlformats.org/officeDocument/2006/relationships/hyperlink" Target="https://doi.org/10.1098/rspb.2013.2962"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90</TotalTime>
  <Pages>1</Pages>
  <Words>15009</Words>
  <Characters>85552</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Contact networks of small mammals highlight potential transmission foci of Lassa mammarenavirus.</vt:lpstr>
    </vt:vector>
  </TitlesOfParts>
  <Company/>
  <LinksUpToDate>false</LinksUpToDate>
  <CharactersWithSpaces>100361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Contact networks of small mammals highlight potential transmission foci of Lassa mammarenavirus.</dc:title>
  <dc:creator>Simons, David</dc:creator>
  <cp:keywords/>
  <cp:lastModifiedBy>David Simons</cp:lastModifiedBy>
  <cp:revision>3</cp:revision>
  <dcterms:created xsi:type="dcterms:W3CDTF">2025-06-12T10:34:00Z</dcterms:created>
  <dcterms:modified xsi:type="dcterms:W3CDTF">2025-06-12T13:45:00Z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ategories">
    <vt:lpwstr/>
  </property>
  <property fmtid="{D5CDD505-2E9C-101B-9397-08002B2CF9AE}" pid="4" name="csl">
    <vt:lpwstr>the-american-journal-of-tropical-medicine-and-hygiene.csl</vt:lpwstr>
  </property>
  <property fmtid="{D5CDD505-2E9C-101B-9397-08002B2CF9AE}" pid="5" name="date">
    <vt:lpwstr>2025-06-12</vt:lpwstr>
  </property>
  <property fmtid="{D5CDD505-2E9C-101B-9397-08002B2CF9AE}" pid="6" name="output">
    <vt:lpwstr>word_document</vt:lpwstr>
  </property>
</Properties>
</file>